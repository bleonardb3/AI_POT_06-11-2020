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999E48" w14:textId="786EAE9D" w:rsidR="00A75471" w:rsidRDefault="00A75471" w:rsidP="00A75471">
      <w:pPr>
        <w:spacing w:before="56"/>
        <w:ind w:left="280"/>
        <w:rPr>
          <w:b/>
          <w:bCs/>
          <w:sz w:val="72"/>
          <w:szCs w:val="72"/>
        </w:rPr>
      </w:pPr>
      <w:r w:rsidRPr="71783E79">
        <w:rPr>
          <w:b/>
          <w:bCs/>
          <w:sz w:val="72"/>
          <w:szCs w:val="72"/>
        </w:rPr>
        <w:t>IBM Training</w:t>
      </w:r>
    </w:p>
    <w:p w14:paraId="3F59EF65" w14:textId="77777777" w:rsidR="00A75471" w:rsidRDefault="00A75471" w:rsidP="00A75471">
      <w:pPr>
        <w:spacing w:before="18"/>
        <w:ind w:left="280"/>
        <w:rPr>
          <w:sz w:val="54"/>
        </w:rPr>
      </w:pPr>
      <w:r>
        <w:rPr>
          <w:color w:val="3366FF"/>
          <w:sz w:val="54"/>
        </w:rPr>
        <w:t>Student Exercises</w:t>
      </w:r>
    </w:p>
    <w:p w14:paraId="7841DB37" w14:textId="77777777" w:rsidR="00A75471" w:rsidRDefault="00A75471" w:rsidP="00A75471">
      <w:pPr>
        <w:pStyle w:val="BodyText"/>
        <w:spacing w:before="10"/>
        <w:rPr>
          <w:sz w:val="57"/>
        </w:rPr>
      </w:pPr>
    </w:p>
    <w:p w14:paraId="1183D1E8" w14:textId="2BA53E97" w:rsidR="00A75471" w:rsidRPr="00B20C34" w:rsidRDefault="000F4EB0" w:rsidP="00A75471">
      <w:pPr>
        <w:spacing w:line="250" w:lineRule="auto"/>
        <w:ind w:left="274" w:right="1440"/>
        <w:rPr>
          <w:sz w:val="52"/>
          <w:szCs w:val="52"/>
        </w:rPr>
      </w:pPr>
      <w:r>
        <w:rPr>
          <w:sz w:val="52"/>
          <w:szCs w:val="52"/>
        </w:rPr>
        <w:t>Lab-</w:t>
      </w:r>
      <w:ins w:id="0" w:author="ASAD MAHMOOD" w:date="2020-05-17T18:10:00Z">
        <w:r w:rsidR="00E417AB">
          <w:rPr>
            <w:sz w:val="52"/>
            <w:szCs w:val="52"/>
          </w:rPr>
          <w:t>1</w:t>
        </w:r>
      </w:ins>
      <w:del w:id="1" w:author="ASAD MAHMOOD" w:date="2020-05-17T18:10:00Z">
        <w:r w:rsidDel="00E417AB">
          <w:rPr>
            <w:sz w:val="52"/>
            <w:szCs w:val="52"/>
          </w:rPr>
          <w:delText>3</w:delText>
        </w:r>
      </w:del>
      <w:r>
        <w:rPr>
          <w:sz w:val="52"/>
          <w:szCs w:val="52"/>
        </w:rPr>
        <w:t xml:space="preserve">: </w:t>
      </w:r>
      <w:del w:id="2" w:author="ASAD MAHMOOD" w:date="2020-05-17T13:15:00Z">
        <w:r w:rsidDel="002C765F">
          <w:rPr>
            <w:sz w:val="52"/>
            <w:szCs w:val="52"/>
          </w:rPr>
          <w:delText>Create a COVID-19 Chabot</w:delText>
        </w:r>
      </w:del>
      <w:ins w:id="3" w:author="ASAD MAHMOOD" w:date="2020-05-17T13:15:00Z">
        <w:r w:rsidR="002C765F">
          <w:rPr>
            <w:sz w:val="52"/>
            <w:szCs w:val="52"/>
          </w:rPr>
          <w:t xml:space="preserve">Develop </w:t>
        </w:r>
      </w:ins>
      <w:ins w:id="4" w:author="ASAD MAHMOOD" w:date="2020-05-17T13:16:00Z">
        <w:r w:rsidR="002C765F">
          <w:rPr>
            <w:sz w:val="52"/>
            <w:szCs w:val="52"/>
          </w:rPr>
          <w:t>Socioeconomic Annotators for COVID-19</w:t>
        </w:r>
      </w:ins>
      <w:r>
        <w:rPr>
          <w:sz w:val="52"/>
          <w:szCs w:val="52"/>
        </w:rPr>
        <w:t xml:space="preserve"> </w:t>
      </w:r>
    </w:p>
    <w:p w14:paraId="09186DC1" w14:textId="77777777" w:rsidR="00A75471" w:rsidRPr="00B20C34" w:rsidRDefault="00A75471" w:rsidP="00A75471">
      <w:pPr>
        <w:spacing w:line="250" w:lineRule="auto"/>
        <w:ind w:left="274" w:right="1440"/>
        <w:rPr>
          <w:sz w:val="52"/>
          <w:szCs w:val="52"/>
        </w:rPr>
      </w:pPr>
      <w:r w:rsidRPr="00B20C34">
        <w:rPr>
          <w:sz w:val="52"/>
          <w:szCs w:val="52"/>
        </w:rPr>
        <w:t>Hands-On Lab</w:t>
      </w:r>
    </w:p>
    <w:p w14:paraId="093728A2" w14:textId="77777777" w:rsidR="00A75471" w:rsidRDefault="00A75471" w:rsidP="00A75471">
      <w:pPr>
        <w:pStyle w:val="BodyText"/>
        <w:rPr>
          <w:sz w:val="60"/>
        </w:rPr>
      </w:pPr>
    </w:p>
    <w:p w14:paraId="60AC67B1" w14:textId="27A5642A" w:rsidR="00A75471" w:rsidRDefault="00A75471" w:rsidP="00A75471">
      <w:pPr>
        <w:spacing w:line="247" w:lineRule="auto"/>
        <w:rPr>
          <w:sz w:val="54"/>
        </w:rPr>
      </w:pPr>
    </w:p>
    <w:p w14:paraId="6FEBEBDC" w14:textId="0F005D01" w:rsidR="00A75471" w:rsidRDefault="00A75471" w:rsidP="00A75471">
      <w:pPr>
        <w:spacing w:line="247" w:lineRule="auto"/>
        <w:rPr>
          <w:sz w:val="54"/>
        </w:rPr>
      </w:pPr>
    </w:p>
    <w:p w14:paraId="1BFC9641" w14:textId="441CF981" w:rsidR="000F4EB0" w:rsidRDefault="000F4EB0" w:rsidP="00A75471">
      <w:pPr>
        <w:spacing w:line="247" w:lineRule="auto"/>
        <w:rPr>
          <w:sz w:val="54"/>
        </w:rPr>
      </w:pPr>
    </w:p>
    <w:p w14:paraId="269CA50E" w14:textId="6274BFBC" w:rsidR="000F4EB0" w:rsidRDefault="000F4EB0" w:rsidP="00A75471">
      <w:pPr>
        <w:spacing w:line="247" w:lineRule="auto"/>
        <w:rPr>
          <w:sz w:val="54"/>
        </w:rPr>
      </w:pPr>
    </w:p>
    <w:tbl>
      <w:tblPr>
        <w:tblStyle w:val="TableGrid"/>
        <w:tblpPr w:leftFromText="180" w:rightFromText="180" w:vertAnchor="text" w:horzAnchor="margin" w:tblpY="212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8"/>
        <w:gridCol w:w="7462"/>
      </w:tblGrid>
      <w:tr w:rsidR="002C765F" w:rsidRPr="00F8720D" w14:paraId="2F52671B" w14:textId="77777777" w:rsidTr="002C765F">
        <w:tc>
          <w:tcPr>
            <w:tcW w:w="1898" w:type="dxa"/>
          </w:tcPr>
          <w:p w14:paraId="4A80FF0C" w14:textId="77777777" w:rsidR="002C765F" w:rsidRPr="00F8720D" w:rsidRDefault="002C765F" w:rsidP="002C765F">
            <w:pPr>
              <w:spacing w:line="247" w:lineRule="auto"/>
              <w:rPr>
                <w:moveTo w:id="5" w:author="ASAD MAHMOOD" w:date="2020-05-17T13:16:00Z"/>
              </w:rPr>
            </w:pPr>
            <w:moveToRangeStart w:id="6" w:author="ASAD MAHMOOD" w:date="2020-05-17T13:16:00Z" w:name="move40613821"/>
            <w:moveTo w:id="7" w:author="ASAD MAHMOOD" w:date="2020-05-17T13:16:00Z">
              <w:r w:rsidRPr="00F8720D">
                <w:t>Legal Copyright:</w:t>
              </w:r>
            </w:moveTo>
          </w:p>
        </w:tc>
        <w:tc>
          <w:tcPr>
            <w:tcW w:w="7462" w:type="dxa"/>
          </w:tcPr>
          <w:p w14:paraId="51C547B3" w14:textId="77777777" w:rsidR="002C765F" w:rsidRPr="00F8720D" w:rsidRDefault="002C765F" w:rsidP="002C765F">
            <w:pPr>
              <w:pStyle w:val="BodyText"/>
              <w:spacing w:before="20"/>
              <w:rPr>
                <w:moveTo w:id="8" w:author="ASAD MAHMOOD" w:date="2020-05-17T13:16:00Z"/>
                <w:i/>
                <w:iCs/>
              </w:rPr>
            </w:pPr>
            <w:moveTo w:id="9" w:author="ASAD MAHMOOD" w:date="2020-05-17T13:16:00Z">
              <w:r w:rsidRPr="00F8720D">
                <w:rPr>
                  <w:i/>
                  <w:iCs/>
                </w:rPr>
                <w:t>© Copyright IBM Corp. 2020</w:t>
              </w:r>
            </w:moveTo>
          </w:p>
          <w:p w14:paraId="185C7DCA" w14:textId="77777777" w:rsidR="002C765F" w:rsidRPr="00F8720D" w:rsidRDefault="002C765F" w:rsidP="002C765F">
            <w:pPr>
              <w:pStyle w:val="BodyText"/>
              <w:spacing w:before="2"/>
              <w:ind w:left="19" w:right="18"/>
              <w:rPr>
                <w:moveTo w:id="10" w:author="ASAD MAHMOOD" w:date="2020-05-17T13:16:00Z"/>
              </w:rPr>
            </w:pPr>
            <w:moveTo w:id="11" w:author="ASAD MAHMOOD" w:date="2020-05-17T13:16:00Z">
              <w:r w:rsidRPr="00F8720D">
                <w:rPr>
                  <w:i/>
                  <w:iCs/>
                </w:rPr>
                <w:t>Course materials may not be reproduced in whole or in part without the prior written permission of IBM</w:t>
              </w:r>
            </w:moveTo>
          </w:p>
        </w:tc>
      </w:tr>
      <w:tr w:rsidR="002C765F" w:rsidRPr="00F8720D" w14:paraId="7E6EF316" w14:textId="77777777" w:rsidTr="002C765F">
        <w:tc>
          <w:tcPr>
            <w:tcW w:w="1898" w:type="dxa"/>
          </w:tcPr>
          <w:p w14:paraId="074A3D8B" w14:textId="77777777" w:rsidR="002C765F" w:rsidRPr="00F8720D" w:rsidRDefault="002C765F" w:rsidP="002C765F">
            <w:pPr>
              <w:spacing w:line="247" w:lineRule="auto"/>
              <w:rPr>
                <w:moveTo w:id="12" w:author="ASAD MAHMOOD" w:date="2020-05-17T13:16:00Z"/>
              </w:rPr>
            </w:pPr>
          </w:p>
        </w:tc>
        <w:tc>
          <w:tcPr>
            <w:tcW w:w="7462" w:type="dxa"/>
          </w:tcPr>
          <w:p w14:paraId="4EF48C1F" w14:textId="77777777" w:rsidR="002C765F" w:rsidRDefault="002C765F" w:rsidP="002C765F">
            <w:pPr>
              <w:spacing w:line="247" w:lineRule="auto"/>
              <w:rPr>
                <w:ins w:id="13" w:author="ASAD MAHMOOD" w:date="2020-05-18T03:30:00Z"/>
              </w:rPr>
            </w:pPr>
          </w:p>
          <w:p w14:paraId="4627C2F4" w14:textId="07D9F0B9" w:rsidR="000C5050" w:rsidRPr="00F8720D" w:rsidRDefault="000C5050" w:rsidP="002C765F">
            <w:pPr>
              <w:spacing w:line="247" w:lineRule="auto"/>
              <w:rPr>
                <w:moveTo w:id="14" w:author="ASAD MAHMOOD" w:date="2020-05-17T13:16:00Z"/>
              </w:rPr>
            </w:pPr>
          </w:p>
        </w:tc>
      </w:tr>
      <w:moveToRangeEnd w:id="6"/>
    </w:tbl>
    <w:p w14:paraId="33EC6B3C" w14:textId="77777777" w:rsidR="000F4EB0" w:rsidRDefault="000F4EB0" w:rsidP="00A75471">
      <w:pPr>
        <w:spacing w:line="247" w:lineRule="auto"/>
        <w:rPr>
          <w:sz w:val="54"/>
        </w:rPr>
      </w:pPr>
    </w:p>
    <w:tbl>
      <w:tblPr>
        <w:tblStyle w:val="TableGrid"/>
        <w:tblpPr w:leftFromText="180" w:rightFromText="180" w:vertAnchor="text" w:horzAnchor="margin" w:tblpY="203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8"/>
        <w:gridCol w:w="7462"/>
      </w:tblGrid>
      <w:tr w:rsidR="000F4EB0" w:rsidRPr="00F8720D" w:rsidDel="002C765F" w14:paraId="1DB0288F" w14:textId="0F387BB4" w:rsidTr="002C765F">
        <w:tc>
          <w:tcPr>
            <w:tcW w:w="1898" w:type="dxa"/>
          </w:tcPr>
          <w:p w14:paraId="495771CA" w14:textId="52A139F6" w:rsidR="000F4EB0" w:rsidRPr="00F8720D" w:rsidDel="002C765F" w:rsidRDefault="000F4EB0" w:rsidP="000F4EB0">
            <w:pPr>
              <w:spacing w:line="247" w:lineRule="auto"/>
              <w:rPr>
                <w:moveFrom w:id="15" w:author="ASAD MAHMOOD" w:date="2020-05-17T13:16:00Z"/>
              </w:rPr>
            </w:pPr>
            <w:moveFromRangeStart w:id="16" w:author="ASAD MAHMOOD" w:date="2020-05-17T13:16:00Z" w:name="move40613821"/>
            <w:moveFrom w:id="17" w:author="ASAD MAHMOOD" w:date="2020-05-17T13:16:00Z">
              <w:r w:rsidRPr="00F8720D" w:rsidDel="002C765F">
                <w:t>Legal Copyright:</w:t>
              </w:r>
            </w:moveFrom>
          </w:p>
        </w:tc>
        <w:tc>
          <w:tcPr>
            <w:tcW w:w="7462" w:type="dxa"/>
          </w:tcPr>
          <w:p w14:paraId="3AB5373D" w14:textId="3583C1A8" w:rsidR="000F4EB0" w:rsidRPr="00F8720D" w:rsidDel="002C765F" w:rsidRDefault="000F4EB0" w:rsidP="000F4EB0">
            <w:pPr>
              <w:pStyle w:val="BodyText"/>
              <w:spacing w:before="20"/>
              <w:rPr>
                <w:moveFrom w:id="18" w:author="ASAD MAHMOOD" w:date="2020-05-17T13:16:00Z"/>
                <w:i/>
                <w:iCs/>
              </w:rPr>
            </w:pPr>
            <w:moveFrom w:id="19" w:author="ASAD MAHMOOD" w:date="2020-05-17T13:16:00Z">
              <w:r w:rsidRPr="00F8720D" w:rsidDel="002C765F">
                <w:rPr>
                  <w:i/>
                  <w:iCs/>
                </w:rPr>
                <w:t>© Copyright IBM Corp. 2020</w:t>
              </w:r>
            </w:moveFrom>
          </w:p>
          <w:p w14:paraId="5514E55E" w14:textId="66420EA3" w:rsidR="000F4EB0" w:rsidRPr="00F8720D" w:rsidDel="002C765F" w:rsidRDefault="000F4EB0" w:rsidP="000F4EB0">
            <w:pPr>
              <w:pStyle w:val="BodyText"/>
              <w:spacing w:before="2"/>
              <w:ind w:left="19" w:right="18"/>
              <w:rPr>
                <w:moveFrom w:id="20" w:author="ASAD MAHMOOD" w:date="2020-05-17T13:16:00Z"/>
              </w:rPr>
            </w:pPr>
            <w:moveFrom w:id="21" w:author="ASAD MAHMOOD" w:date="2020-05-17T13:16:00Z">
              <w:r w:rsidRPr="00F8720D" w:rsidDel="002C765F">
                <w:rPr>
                  <w:i/>
                  <w:iCs/>
                </w:rPr>
                <w:t>Course materials may not be reproduced in whole or in part without the prior written permission of IBM</w:t>
              </w:r>
            </w:moveFrom>
          </w:p>
        </w:tc>
      </w:tr>
      <w:tr w:rsidR="000F4EB0" w:rsidRPr="00F8720D" w:rsidDel="002C765F" w14:paraId="5E062D05" w14:textId="4A701FCE" w:rsidTr="002C765F">
        <w:tc>
          <w:tcPr>
            <w:tcW w:w="1898" w:type="dxa"/>
          </w:tcPr>
          <w:p w14:paraId="0A10AE86" w14:textId="04EE5EDE" w:rsidR="000F4EB0" w:rsidRPr="00F8720D" w:rsidDel="002C765F" w:rsidRDefault="000F4EB0" w:rsidP="000F4EB0">
            <w:pPr>
              <w:spacing w:line="247" w:lineRule="auto"/>
              <w:rPr>
                <w:moveFrom w:id="22" w:author="ASAD MAHMOOD" w:date="2020-05-17T13:16:00Z"/>
              </w:rPr>
            </w:pPr>
          </w:p>
        </w:tc>
        <w:tc>
          <w:tcPr>
            <w:tcW w:w="7462" w:type="dxa"/>
          </w:tcPr>
          <w:p w14:paraId="3D04037A" w14:textId="47BA2026" w:rsidR="000F4EB0" w:rsidRPr="00F8720D" w:rsidDel="002C765F" w:rsidRDefault="000F4EB0" w:rsidP="000F4EB0">
            <w:pPr>
              <w:spacing w:line="247" w:lineRule="auto"/>
              <w:rPr>
                <w:moveFrom w:id="23" w:author="ASAD MAHMOOD" w:date="2020-05-17T13:16:00Z"/>
              </w:rPr>
            </w:pPr>
          </w:p>
        </w:tc>
      </w:tr>
      <w:moveFromRangeEnd w:id="16"/>
    </w:tbl>
    <w:p w14:paraId="48C44A3C" w14:textId="77777777" w:rsidR="00A75471" w:rsidRDefault="00A75471" w:rsidP="00A75471">
      <w:pPr>
        <w:spacing w:line="247" w:lineRule="auto"/>
        <w:rPr>
          <w:sz w:val="54"/>
        </w:rPr>
      </w:pPr>
    </w:p>
    <w:p w14:paraId="25480EF0" w14:textId="6A66776E" w:rsidR="00EB0489" w:rsidRPr="00EC1661" w:rsidDel="002C765F" w:rsidRDefault="00F14484" w:rsidP="00F14484">
      <w:pPr>
        <w:pStyle w:val="Heading2"/>
        <w:jc w:val="center"/>
        <w:rPr>
          <w:del w:id="24" w:author="ASAD MAHMOOD" w:date="2020-05-17T13:16:00Z"/>
          <w:b/>
          <w:color w:val="000000" w:themeColor="text1"/>
          <w:sz w:val="36"/>
        </w:rPr>
      </w:pPr>
      <w:r w:rsidRPr="009D171C">
        <w:rPr>
          <w:color w:val="000000" w:themeColor="text1"/>
        </w:rPr>
        <w:t xml:space="preserve"> </w:t>
      </w:r>
    </w:p>
    <w:p w14:paraId="409B07E1" w14:textId="77777777" w:rsidR="000F4EB0" w:rsidDel="000C5050" w:rsidRDefault="000F4EB0" w:rsidP="002C765F">
      <w:pPr>
        <w:pStyle w:val="Heading2"/>
        <w:jc w:val="center"/>
        <w:rPr>
          <w:del w:id="25" w:author="ASAD MAHMOOD" w:date="2020-05-18T03:29:00Z"/>
          <w:rFonts w:eastAsiaTheme="majorEastAsia" w:cstheme="majorBidi"/>
          <w:sz w:val="32"/>
          <w:szCs w:val="32"/>
        </w:rPr>
        <w:pPrChange w:id="26" w:author="ASAD MAHMOOD" w:date="2020-05-17T13:16:00Z">
          <w:pPr/>
        </w:pPrChange>
      </w:pPr>
      <w:del w:id="27" w:author="ASAD MAHMOOD" w:date="2020-05-18T03:29:00Z">
        <w:r w:rsidDel="000C5050">
          <w:br w:type="page"/>
        </w:r>
      </w:del>
    </w:p>
    <w:p w14:paraId="3DB4B994" w14:textId="77777777" w:rsidR="006F24D4" w:rsidDel="000C5050" w:rsidRDefault="006F24D4" w:rsidP="007665B6">
      <w:pPr>
        <w:pStyle w:val="Heading1"/>
        <w:rPr>
          <w:del w:id="28" w:author="ASAD MAHMOOD" w:date="2020-05-18T03:29:00Z"/>
        </w:rPr>
      </w:pPr>
      <w:bookmarkStart w:id="29" w:name="_Toc40664713"/>
      <w:del w:id="30" w:author="ASAD MAHMOOD" w:date="2020-05-18T03:29:00Z">
        <w:r w:rsidDel="000C5050">
          <w:delText>Table of Contents</w:delText>
        </w:r>
        <w:bookmarkEnd w:id="29"/>
      </w:del>
    </w:p>
    <w:p w14:paraId="33D52CDB" w14:textId="77777777" w:rsidR="00410E36" w:rsidRDefault="00410E36" w:rsidP="000C5050">
      <w:pPr>
        <w:pStyle w:val="Heading2"/>
        <w:jc w:val="center"/>
        <w:rPr>
          <w:ins w:id="31" w:author="ASAD MAHMOOD" w:date="2020-05-18T03:19:00Z"/>
        </w:rPr>
        <w:pPrChange w:id="32" w:author="ASAD MAHMOOD" w:date="2020-05-18T03:29:00Z">
          <w:pPr/>
        </w:pPrChange>
      </w:pPr>
    </w:p>
    <w:customXmlInsRangeStart w:id="33" w:author="ASAD MAHMOOD" w:date="2020-05-18T03:19:00Z"/>
    <w:sdt>
      <w:sdtPr>
        <w:id w:val="-120469641"/>
        <w:docPartObj>
          <w:docPartGallery w:val="Table of Contents"/>
          <w:docPartUnique/>
        </w:docPartObj>
      </w:sdtPr>
      <w:sdtEndPr>
        <w:rPr>
          <w:rFonts w:ascii="Times New Roman" w:eastAsiaTheme="minorHAnsi" w:hAnsi="Times New Roman" w:cstheme="minorBidi"/>
          <w:noProof/>
          <w:color w:val="auto"/>
          <w:sz w:val="24"/>
          <w:szCs w:val="22"/>
        </w:rPr>
      </w:sdtEndPr>
      <w:sdtContent>
        <w:customXmlInsRangeEnd w:id="33"/>
        <w:p w14:paraId="3740653F" w14:textId="3072DEA6" w:rsidR="000C5050" w:rsidRPr="00B71D98" w:rsidRDefault="000C5050" w:rsidP="000C5050">
          <w:pPr>
            <w:pStyle w:val="TOCHeading"/>
            <w:rPr>
              <w:ins w:id="34" w:author="ASAD MAHMOOD" w:date="2020-05-18T03:24:00Z"/>
              <w:rFonts w:ascii="Times New Roman" w:hAnsi="Times New Roman" w:cs="Times New Roman"/>
              <w:color w:val="000000" w:themeColor="text1"/>
              <w:sz w:val="32"/>
              <w:szCs w:val="32"/>
              <w:rPrChange w:id="35" w:author="ASAD MAHMOOD" w:date="2020-05-18T03:31:00Z">
                <w:rPr>
                  <w:ins w:id="36" w:author="ASAD MAHMOOD" w:date="2020-05-18T03:24:00Z"/>
                  <w:rFonts w:eastAsiaTheme="minorEastAsia" w:cstheme="minorBidi"/>
                  <w:b w:val="0"/>
                  <w:bCs w:val="0"/>
                  <w:i w:val="0"/>
                  <w:iCs w:val="0"/>
                  <w:noProof/>
                </w:rPr>
              </w:rPrChange>
            </w:rPr>
            <w:pPrChange w:id="37" w:author="ASAD MAHMOOD" w:date="2020-05-18T03:25:00Z">
              <w:pPr>
                <w:pStyle w:val="TOC1"/>
                <w:tabs>
                  <w:tab w:val="right" w:leader="dot" w:pos="9350"/>
                </w:tabs>
              </w:pPr>
            </w:pPrChange>
          </w:pPr>
          <w:ins w:id="38" w:author="ASAD MAHMOOD" w:date="2020-05-18T03:28:00Z">
            <w:r w:rsidRPr="00B71D98">
              <w:rPr>
                <w:rFonts w:ascii="Times New Roman" w:hAnsi="Times New Roman" w:cs="Times New Roman"/>
                <w:color w:val="000000" w:themeColor="text1"/>
                <w:sz w:val="32"/>
                <w:szCs w:val="32"/>
                <w:rPrChange w:id="39" w:author="ASAD MAHMOOD" w:date="2020-05-18T03:31:00Z">
                  <w:rPr/>
                </w:rPrChange>
              </w:rPr>
              <w:t>Table of Contents</w:t>
            </w:r>
          </w:ins>
          <w:ins w:id="40" w:author="ASAD MAHMOOD" w:date="2020-05-18T03:19:00Z">
            <w:r w:rsidR="00410E36" w:rsidRPr="00B71D98">
              <w:rPr>
                <w:b w:val="0"/>
                <w:bCs w:val="0"/>
                <w:sz w:val="32"/>
                <w:szCs w:val="32"/>
                <w:rPrChange w:id="41" w:author="ASAD MAHMOOD" w:date="2020-05-18T03:31:00Z">
                  <w:rPr>
                    <w:b w:val="0"/>
                    <w:bCs w:val="0"/>
                  </w:rPr>
                </w:rPrChange>
              </w:rPr>
              <w:fldChar w:fldCharType="begin"/>
            </w:r>
            <w:r w:rsidR="00410E36" w:rsidRPr="00B71D98">
              <w:rPr>
                <w:sz w:val="32"/>
                <w:szCs w:val="32"/>
                <w:rPrChange w:id="42" w:author="ASAD MAHMOOD" w:date="2020-05-18T03:31:00Z">
                  <w:rPr/>
                </w:rPrChange>
              </w:rPr>
              <w:instrText xml:space="preserve"> TOC \o "1-3" \h \z \u </w:instrText>
            </w:r>
            <w:r w:rsidR="00410E36" w:rsidRPr="00B71D98">
              <w:rPr>
                <w:b w:val="0"/>
                <w:bCs w:val="0"/>
                <w:sz w:val="32"/>
                <w:szCs w:val="32"/>
                <w:rPrChange w:id="43" w:author="ASAD MAHMOOD" w:date="2020-05-18T03:31:00Z">
                  <w:rPr>
                    <w:b w:val="0"/>
                    <w:bCs w:val="0"/>
                  </w:rPr>
                </w:rPrChange>
              </w:rPr>
              <w:fldChar w:fldCharType="separate"/>
            </w:r>
          </w:ins>
          <w:ins w:id="44" w:author="ASAD MAHMOOD" w:date="2020-05-18T03:24:00Z">
            <w:r w:rsidRPr="00B71D98">
              <w:rPr>
                <w:rStyle w:val="Hyperlink"/>
                <w:noProof/>
                <w:sz w:val="32"/>
                <w:szCs w:val="32"/>
                <w:rPrChange w:id="45" w:author="ASAD MAHMOOD" w:date="2020-05-18T03:31:00Z">
                  <w:rPr>
                    <w:rStyle w:val="Hyperlink"/>
                    <w:noProof/>
                  </w:rPr>
                </w:rPrChange>
              </w:rPr>
              <w:fldChar w:fldCharType="begin"/>
            </w:r>
            <w:r w:rsidRPr="00B71D98">
              <w:rPr>
                <w:rStyle w:val="Hyperlink"/>
                <w:noProof/>
                <w:sz w:val="32"/>
                <w:szCs w:val="32"/>
                <w:rPrChange w:id="46" w:author="ASAD MAHMOOD" w:date="2020-05-18T03:31:00Z">
                  <w:rPr>
                    <w:rStyle w:val="Hyperlink"/>
                    <w:noProof/>
                  </w:rPr>
                </w:rPrChange>
              </w:rPr>
              <w:instrText xml:space="preserve"> </w:instrText>
            </w:r>
            <w:r w:rsidRPr="00B71D98">
              <w:rPr>
                <w:noProof/>
                <w:sz w:val="32"/>
                <w:szCs w:val="32"/>
                <w:rPrChange w:id="47" w:author="ASAD MAHMOOD" w:date="2020-05-18T03:31:00Z">
                  <w:rPr>
                    <w:noProof/>
                  </w:rPr>
                </w:rPrChange>
              </w:rPr>
              <w:instrText>HYPERLINK \l "_Toc40664713"</w:instrText>
            </w:r>
            <w:r w:rsidRPr="00B71D98">
              <w:rPr>
                <w:rStyle w:val="Hyperlink"/>
                <w:noProof/>
                <w:sz w:val="32"/>
                <w:szCs w:val="32"/>
                <w:rPrChange w:id="48" w:author="ASAD MAHMOOD" w:date="2020-05-18T03:31:00Z">
                  <w:rPr>
                    <w:rStyle w:val="Hyperlink"/>
                    <w:noProof/>
                  </w:rPr>
                </w:rPrChange>
              </w:rPr>
              <w:instrText xml:space="preserve"> </w:instrText>
            </w:r>
            <w:r w:rsidRPr="00B71D98">
              <w:rPr>
                <w:rStyle w:val="Hyperlink"/>
                <w:noProof/>
                <w:sz w:val="32"/>
                <w:szCs w:val="32"/>
                <w:rPrChange w:id="49" w:author="ASAD MAHMOOD" w:date="2020-05-18T03:31:00Z">
                  <w:rPr>
                    <w:rStyle w:val="Hyperlink"/>
                    <w:noProof/>
                  </w:rPr>
                </w:rPrChange>
              </w:rPr>
            </w:r>
            <w:r w:rsidRPr="00B71D98">
              <w:rPr>
                <w:rStyle w:val="Hyperlink"/>
                <w:noProof/>
                <w:sz w:val="32"/>
                <w:szCs w:val="32"/>
                <w:rPrChange w:id="50" w:author="ASAD MAHMOOD" w:date="2020-05-18T03:31:00Z">
                  <w:rPr>
                    <w:rStyle w:val="Hyperlink"/>
                    <w:noProof/>
                  </w:rPr>
                </w:rPrChange>
              </w:rPr>
              <w:fldChar w:fldCharType="separate"/>
            </w:r>
            <w:r w:rsidRPr="00B71D98">
              <w:rPr>
                <w:rStyle w:val="Hyperlink"/>
                <w:noProof/>
                <w:sz w:val="32"/>
                <w:szCs w:val="32"/>
                <w:rPrChange w:id="51" w:author="ASAD MAHMOOD" w:date="2020-05-18T03:31:00Z">
                  <w:rPr>
                    <w:rStyle w:val="Hyperlink"/>
                    <w:noProof/>
                  </w:rPr>
                </w:rPrChange>
              </w:rPr>
              <w:fldChar w:fldCharType="end"/>
            </w:r>
          </w:ins>
        </w:p>
        <w:p w14:paraId="3C790145" w14:textId="3A1D6963" w:rsidR="000C5050" w:rsidRPr="00B71D98" w:rsidRDefault="000C5050">
          <w:pPr>
            <w:pStyle w:val="TOC1"/>
            <w:tabs>
              <w:tab w:val="right" w:leader="dot" w:pos="9350"/>
            </w:tabs>
            <w:rPr>
              <w:ins w:id="52" w:author="ASAD MAHMOOD" w:date="2020-05-18T03:24:00Z"/>
              <w:rFonts w:ascii="Times New Roman" w:eastAsiaTheme="minorEastAsia" w:hAnsi="Times New Roman" w:cs="Times New Roman"/>
              <w:i w:val="0"/>
              <w:iCs w:val="0"/>
              <w:noProof/>
              <w:sz w:val="28"/>
              <w:szCs w:val="28"/>
              <w:rPrChange w:id="53" w:author="ASAD MAHMOOD" w:date="2020-05-18T03:31:00Z">
                <w:rPr>
                  <w:ins w:id="54" w:author="ASAD MAHMOOD" w:date="2020-05-18T03:24:00Z"/>
                  <w:rFonts w:eastAsiaTheme="minorEastAsia" w:cstheme="minorBidi"/>
                  <w:b w:val="0"/>
                  <w:bCs w:val="0"/>
                  <w:i w:val="0"/>
                  <w:iCs w:val="0"/>
                  <w:noProof/>
                </w:rPr>
              </w:rPrChange>
            </w:rPr>
          </w:pPr>
          <w:ins w:id="55" w:author="ASAD MAHMOOD" w:date="2020-05-18T03:24:00Z">
            <w:r w:rsidRPr="00B71D98">
              <w:rPr>
                <w:rStyle w:val="Hyperlink"/>
                <w:rFonts w:ascii="Times New Roman" w:hAnsi="Times New Roman" w:cs="Times New Roman"/>
                <w:i w:val="0"/>
                <w:iCs w:val="0"/>
                <w:noProof/>
                <w:sz w:val="28"/>
                <w:szCs w:val="28"/>
                <w:rPrChange w:id="56" w:author="ASAD MAHMOOD" w:date="2020-05-18T03:31:00Z">
                  <w:rPr>
                    <w:rStyle w:val="Hyperlink"/>
                    <w:noProof/>
                  </w:rPr>
                </w:rPrChange>
              </w:rPr>
              <w:fldChar w:fldCharType="begin"/>
            </w:r>
            <w:r w:rsidRPr="00B71D98">
              <w:rPr>
                <w:rStyle w:val="Hyperlink"/>
                <w:rFonts w:ascii="Times New Roman" w:hAnsi="Times New Roman" w:cs="Times New Roman"/>
                <w:i w:val="0"/>
                <w:iCs w:val="0"/>
                <w:noProof/>
                <w:sz w:val="28"/>
                <w:szCs w:val="28"/>
                <w:rPrChange w:id="57" w:author="ASAD MAHMOOD" w:date="2020-05-18T03:31:00Z">
                  <w:rPr>
                    <w:rStyle w:val="Hyperlink"/>
                    <w:noProof/>
                  </w:rPr>
                </w:rPrChange>
              </w:rPr>
              <w:instrText xml:space="preserve"> </w:instrText>
            </w:r>
            <w:r w:rsidRPr="00B71D98">
              <w:rPr>
                <w:rFonts w:ascii="Times New Roman" w:hAnsi="Times New Roman" w:cs="Times New Roman"/>
                <w:i w:val="0"/>
                <w:iCs w:val="0"/>
                <w:noProof/>
                <w:sz w:val="28"/>
                <w:szCs w:val="28"/>
                <w:rPrChange w:id="58" w:author="ASAD MAHMOOD" w:date="2020-05-18T03:31:00Z">
                  <w:rPr>
                    <w:noProof/>
                  </w:rPr>
                </w:rPrChange>
              </w:rPr>
              <w:instrText>HYPERLINK \l "_Toc40664714"</w:instrText>
            </w:r>
            <w:r w:rsidRPr="00B71D98">
              <w:rPr>
                <w:rStyle w:val="Hyperlink"/>
                <w:rFonts w:ascii="Times New Roman" w:hAnsi="Times New Roman" w:cs="Times New Roman"/>
                <w:i w:val="0"/>
                <w:iCs w:val="0"/>
                <w:noProof/>
                <w:sz w:val="28"/>
                <w:szCs w:val="28"/>
                <w:rPrChange w:id="59" w:author="ASAD MAHMOOD" w:date="2020-05-18T03:31:00Z">
                  <w:rPr>
                    <w:rStyle w:val="Hyperlink"/>
                    <w:noProof/>
                  </w:rPr>
                </w:rPrChange>
              </w:rPr>
              <w:instrText xml:space="preserve"> </w:instrText>
            </w:r>
            <w:r w:rsidRPr="00B71D98">
              <w:rPr>
                <w:rStyle w:val="Hyperlink"/>
                <w:rFonts w:ascii="Times New Roman" w:hAnsi="Times New Roman" w:cs="Times New Roman"/>
                <w:i w:val="0"/>
                <w:iCs w:val="0"/>
                <w:noProof/>
                <w:sz w:val="28"/>
                <w:szCs w:val="28"/>
                <w:rPrChange w:id="60" w:author="ASAD MAHMOOD" w:date="2020-05-18T03:31:00Z">
                  <w:rPr>
                    <w:rStyle w:val="Hyperlink"/>
                    <w:noProof/>
                  </w:rPr>
                </w:rPrChange>
              </w:rPr>
            </w:r>
            <w:r w:rsidRPr="00B71D98">
              <w:rPr>
                <w:rStyle w:val="Hyperlink"/>
                <w:rFonts w:ascii="Times New Roman" w:hAnsi="Times New Roman" w:cs="Times New Roman"/>
                <w:i w:val="0"/>
                <w:iCs w:val="0"/>
                <w:noProof/>
                <w:sz w:val="28"/>
                <w:szCs w:val="28"/>
                <w:rPrChange w:id="61" w:author="ASAD MAHMOOD" w:date="2020-05-18T03:31:00Z">
                  <w:rPr>
                    <w:rStyle w:val="Hyperlink"/>
                    <w:noProof/>
                  </w:rPr>
                </w:rPrChange>
              </w:rPr>
              <w:fldChar w:fldCharType="separate"/>
            </w:r>
            <w:r w:rsidRPr="00B71D98">
              <w:rPr>
                <w:rStyle w:val="Hyperlink"/>
                <w:rFonts w:ascii="Times New Roman" w:hAnsi="Times New Roman" w:cs="Times New Roman"/>
                <w:i w:val="0"/>
                <w:iCs w:val="0"/>
                <w:noProof/>
                <w:sz w:val="28"/>
                <w:szCs w:val="28"/>
                <w:rPrChange w:id="62" w:author="ASAD MAHMOOD" w:date="2020-05-18T03:31:00Z">
                  <w:rPr>
                    <w:rStyle w:val="Hyperlink"/>
                    <w:noProof/>
                  </w:rPr>
                </w:rPrChange>
              </w:rPr>
              <w:t>Introduction</w:t>
            </w:r>
            <w:r w:rsidRPr="00B71D98">
              <w:rPr>
                <w:rFonts w:ascii="Times New Roman" w:hAnsi="Times New Roman" w:cs="Times New Roman"/>
                <w:i w:val="0"/>
                <w:iCs w:val="0"/>
                <w:noProof/>
                <w:webHidden/>
                <w:sz w:val="28"/>
                <w:szCs w:val="28"/>
                <w:rPrChange w:id="63" w:author="ASAD MAHMOOD" w:date="2020-05-18T03:31:00Z">
                  <w:rPr>
                    <w:noProof/>
                    <w:webHidden/>
                  </w:rPr>
                </w:rPrChange>
              </w:rPr>
              <w:tab/>
            </w:r>
            <w:r w:rsidRPr="00B71D98">
              <w:rPr>
                <w:rFonts w:ascii="Times New Roman" w:hAnsi="Times New Roman" w:cs="Times New Roman"/>
                <w:i w:val="0"/>
                <w:iCs w:val="0"/>
                <w:noProof/>
                <w:webHidden/>
                <w:sz w:val="28"/>
                <w:szCs w:val="28"/>
                <w:rPrChange w:id="64" w:author="ASAD MAHMOOD" w:date="2020-05-18T03:31:00Z">
                  <w:rPr>
                    <w:noProof/>
                    <w:webHidden/>
                  </w:rPr>
                </w:rPrChange>
              </w:rPr>
              <w:fldChar w:fldCharType="begin"/>
            </w:r>
            <w:r w:rsidRPr="00B71D98">
              <w:rPr>
                <w:rFonts w:ascii="Times New Roman" w:hAnsi="Times New Roman" w:cs="Times New Roman"/>
                <w:i w:val="0"/>
                <w:iCs w:val="0"/>
                <w:noProof/>
                <w:webHidden/>
                <w:sz w:val="28"/>
                <w:szCs w:val="28"/>
                <w:rPrChange w:id="65" w:author="ASAD MAHMOOD" w:date="2020-05-18T03:31:00Z">
                  <w:rPr>
                    <w:noProof/>
                    <w:webHidden/>
                  </w:rPr>
                </w:rPrChange>
              </w:rPr>
              <w:instrText xml:space="preserve"> PAGEREF _Toc40664714 \h </w:instrText>
            </w:r>
            <w:r w:rsidRPr="00B71D98">
              <w:rPr>
                <w:rFonts w:ascii="Times New Roman" w:hAnsi="Times New Roman" w:cs="Times New Roman"/>
                <w:i w:val="0"/>
                <w:iCs w:val="0"/>
                <w:noProof/>
                <w:webHidden/>
                <w:sz w:val="28"/>
                <w:szCs w:val="28"/>
                <w:rPrChange w:id="66" w:author="ASAD MAHMOOD" w:date="2020-05-18T03:31:00Z">
                  <w:rPr>
                    <w:noProof/>
                    <w:webHidden/>
                  </w:rPr>
                </w:rPrChange>
              </w:rPr>
            </w:r>
          </w:ins>
          <w:r w:rsidRPr="00B71D98">
            <w:rPr>
              <w:rFonts w:ascii="Times New Roman" w:hAnsi="Times New Roman" w:cs="Times New Roman"/>
              <w:i w:val="0"/>
              <w:iCs w:val="0"/>
              <w:noProof/>
              <w:webHidden/>
              <w:sz w:val="28"/>
              <w:szCs w:val="28"/>
              <w:rPrChange w:id="67" w:author="ASAD MAHMOOD" w:date="2020-05-18T03:31:00Z">
                <w:rPr>
                  <w:noProof/>
                  <w:webHidden/>
                </w:rPr>
              </w:rPrChange>
            </w:rPr>
            <w:fldChar w:fldCharType="separate"/>
          </w:r>
          <w:ins w:id="68" w:author="ASAD MAHMOOD" w:date="2020-05-18T03:24:00Z">
            <w:r w:rsidRPr="00B71D98">
              <w:rPr>
                <w:rFonts w:ascii="Times New Roman" w:hAnsi="Times New Roman" w:cs="Times New Roman"/>
                <w:i w:val="0"/>
                <w:iCs w:val="0"/>
                <w:noProof/>
                <w:webHidden/>
                <w:sz w:val="28"/>
                <w:szCs w:val="28"/>
                <w:rPrChange w:id="69" w:author="ASAD MAHMOOD" w:date="2020-05-18T03:31:00Z">
                  <w:rPr>
                    <w:noProof/>
                    <w:webHidden/>
                  </w:rPr>
                </w:rPrChange>
              </w:rPr>
              <w:t>3</w:t>
            </w:r>
            <w:r w:rsidRPr="00B71D98">
              <w:rPr>
                <w:rFonts w:ascii="Times New Roman" w:hAnsi="Times New Roman" w:cs="Times New Roman"/>
                <w:i w:val="0"/>
                <w:iCs w:val="0"/>
                <w:noProof/>
                <w:webHidden/>
                <w:sz w:val="28"/>
                <w:szCs w:val="28"/>
                <w:rPrChange w:id="70" w:author="ASAD MAHMOOD" w:date="2020-05-18T03:31:00Z">
                  <w:rPr>
                    <w:noProof/>
                    <w:webHidden/>
                  </w:rPr>
                </w:rPrChange>
              </w:rPr>
              <w:fldChar w:fldCharType="end"/>
            </w:r>
            <w:r w:rsidRPr="00B71D98">
              <w:rPr>
                <w:rStyle w:val="Hyperlink"/>
                <w:rFonts w:ascii="Times New Roman" w:hAnsi="Times New Roman" w:cs="Times New Roman"/>
                <w:i w:val="0"/>
                <w:iCs w:val="0"/>
                <w:noProof/>
                <w:sz w:val="28"/>
                <w:szCs w:val="28"/>
                <w:rPrChange w:id="71" w:author="ASAD MAHMOOD" w:date="2020-05-18T03:31:00Z">
                  <w:rPr>
                    <w:rStyle w:val="Hyperlink"/>
                    <w:noProof/>
                  </w:rPr>
                </w:rPrChange>
              </w:rPr>
              <w:fldChar w:fldCharType="end"/>
            </w:r>
          </w:ins>
        </w:p>
        <w:p w14:paraId="093296AD" w14:textId="600F620A" w:rsidR="000C5050" w:rsidRPr="00B71D98" w:rsidRDefault="000C5050">
          <w:pPr>
            <w:pStyle w:val="TOC1"/>
            <w:tabs>
              <w:tab w:val="right" w:leader="dot" w:pos="9350"/>
            </w:tabs>
            <w:rPr>
              <w:ins w:id="72" w:author="ASAD MAHMOOD" w:date="2020-05-18T03:24:00Z"/>
              <w:rFonts w:ascii="Times New Roman" w:eastAsiaTheme="minorEastAsia" w:hAnsi="Times New Roman" w:cs="Times New Roman"/>
              <w:i w:val="0"/>
              <w:iCs w:val="0"/>
              <w:noProof/>
              <w:sz w:val="28"/>
              <w:szCs w:val="28"/>
              <w:rPrChange w:id="73" w:author="ASAD MAHMOOD" w:date="2020-05-18T03:31:00Z">
                <w:rPr>
                  <w:ins w:id="74" w:author="ASAD MAHMOOD" w:date="2020-05-18T03:24:00Z"/>
                  <w:rFonts w:eastAsiaTheme="minorEastAsia" w:cstheme="minorBidi"/>
                  <w:b w:val="0"/>
                  <w:bCs w:val="0"/>
                  <w:i w:val="0"/>
                  <w:iCs w:val="0"/>
                  <w:noProof/>
                </w:rPr>
              </w:rPrChange>
            </w:rPr>
          </w:pPr>
          <w:ins w:id="75" w:author="ASAD MAHMOOD" w:date="2020-05-18T03:24:00Z">
            <w:r w:rsidRPr="00B71D98">
              <w:rPr>
                <w:rStyle w:val="Hyperlink"/>
                <w:rFonts w:ascii="Times New Roman" w:hAnsi="Times New Roman" w:cs="Times New Roman"/>
                <w:i w:val="0"/>
                <w:iCs w:val="0"/>
                <w:noProof/>
                <w:sz w:val="28"/>
                <w:szCs w:val="28"/>
                <w:rPrChange w:id="76" w:author="ASAD MAHMOOD" w:date="2020-05-18T03:31:00Z">
                  <w:rPr>
                    <w:rStyle w:val="Hyperlink"/>
                    <w:noProof/>
                  </w:rPr>
                </w:rPrChange>
              </w:rPr>
              <w:fldChar w:fldCharType="begin"/>
            </w:r>
            <w:r w:rsidRPr="00B71D98">
              <w:rPr>
                <w:rStyle w:val="Hyperlink"/>
                <w:rFonts w:ascii="Times New Roman" w:hAnsi="Times New Roman" w:cs="Times New Roman"/>
                <w:i w:val="0"/>
                <w:iCs w:val="0"/>
                <w:noProof/>
                <w:sz w:val="28"/>
                <w:szCs w:val="28"/>
                <w:rPrChange w:id="77" w:author="ASAD MAHMOOD" w:date="2020-05-18T03:31:00Z">
                  <w:rPr>
                    <w:rStyle w:val="Hyperlink"/>
                    <w:noProof/>
                  </w:rPr>
                </w:rPrChange>
              </w:rPr>
              <w:instrText xml:space="preserve"> </w:instrText>
            </w:r>
            <w:r w:rsidRPr="00B71D98">
              <w:rPr>
                <w:rFonts w:ascii="Times New Roman" w:hAnsi="Times New Roman" w:cs="Times New Roman"/>
                <w:i w:val="0"/>
                <w:iCs w:val="0"/>
                <w:noProof/>
                <w:sz w:val="28"/>
                <w:szCs w:val="28"/>
                <w:rPrChange w:id="78" w:author="ASAD MAHMOOD" w:date="2020-05-18T03:31:00Z">
                  <w:rPr>
                    <w:noProof/>
                  </w:rPr>
                </w:rPrChange>
              </w:rPr>
              <w:instrText>HYPERLINK \l "_Toc40664715"</w:instrText>
            </w:r>
            <w:r w:rsidRPr="00B71D98">
              <w:rPr>
                <w:rStyle w:val="Hyperlink"/>
                <w:rFonts w:ascii="Times New Roman" w:hAnsi="Times New Roman" w:cs="Times New Roman"/>
                <w:i w:val="0"/>
                <w:iCs w:val="0"/>
                <w:noProof/>
                <w:sz w:val="28"/>
                <w:szCs w:val="28"/>
                <w:rPrChange w:id="79" w:author="ASAD MAHMOOD" w:date="2020-05-18T03:31:00Z">
                  <w:rPr>
                    <w:rStyle w:val="Hyperlink"/>
                    <w:noProof/>
                  </w:rPr>
                </w:rPrChange>
              </w:rPr>
              <w:instrText xml:space="preserve"> </w:instrText>
            </w:r>
            <w:r w:rsidRPr="00B71D98">
              <w:rPr>
                <w:rStyle w:val="Hyperlink"/>
                <w:rFonts w:ascii="Times New Roman" w:hAnsi="Times New Roman" w:cs="Times New Roman"/>
                <w:i w:val="0"/>
                <w:iCs w:val="0"/>
                <w:noProof/>
                <w:sz w:val="28"/>
                <w:szCs w:val="28"/>
                <w:rPrChange w:id="80" w:author="ASAD MAHMOOD" w:date="2020-05-18T03:31:00Z">
                  <w:rPr>
                    <w:rStyle w:val="Hyperlink"/>
                    <w:noProof/>
                  </w:rPr>
                </w:rPrChange>
              </w:rPr>
            </w:r>
            <w:r w:rsidRPr="00B71D98">
              <w:rPr>
                <w:rStyle w:val="Hyperlink"/>
                <w:rFonts w:ascii="Times New Roman" w:hAnsi="Times New Roman" w:cs="Times New Roman"/>
                <w:i w:val="0"/>
                <w:iCs w:val="0"/>
                <w:noProof/>
                <w:sz w:val="28"/>
                <w:szCs w:val="28"/>
                <w:rPrChange w:id="81" w:author="ASAD MAHMOOD" w:date="2020-05-18T03:31:00Z">
                  <w:rPr>
                    <w:rStyle w:val="Hyperlink"/>
                    <w:noProof/>
                  </w:rPr>
                </w:rPrChange>
              </w:rPr>
              <w:fldChar w:fldCharType="separate"/>
            </w:r>
            <w:r w:rsidRPr="00B71D98">
              <w:rPr>
                <w:rStyle w:val="Hyperlink"/>
                <w:rFonts w:ascii="Times New Roman" w:hAnsi="Times New Roman" w:cs="Times New Roman"/>
                <w:i w:val="0"/>
                <w:iCs w:val="0"/>
                <w:noProof/>
                <w:sz w:val="28"/>
                <w:szCs w:val="28"/>
                <w:rPrChange w:id="82" w:author="ASAD MAHMOOD" w:date="2020-05-18T03:31:00Z">
                  <w:rPr>
                    <w:rStyle w:val="Hyperlink"/>
                    <w:noProof/>
                  </w:rPr>
                </w:rPrChange>
              </w:rPr>
              <w:t>Objectives</w:t>
            </w:r>
            <w:r w:rsidRPr="00B71D98">
              <w:rPr>
                <w:rFonts w:ascii="Times New Roman" w:hAnsi="Times New Roman" w:cs="Times New Roman"/>
                <w:i w:val="0"/>
                <w:iCs w:val="0"/>
                <w:noProof/>
                <w:webHidden/>
                <w:sz w:val="28"/>
                <w:szCs w:val="28"/>
                <w:rPrChange w:id="83" w:author="ASAD MAHMOOD" w:date="2020-05-18T03:31:00Z">
                  <w:rPr>
                    <w:noProof/>
                    <w:webHidden/>
                  </w:rPr>
                </w:rPrChange>
              </w:rPr>
              <w:tab/>
            </w:r>
            <w:r w:rsidRPr="00B71D98">
              <w:rPr>
                <w:rFonts w:ascii="Times New Roman" w:hAnsi="Times New Roman" w:cs="Times New Roman"/>
                <w:i w:val="0"/>
                <w:iCs w:val="0"/>
                <w:noProof/>
                <w:webHidden/>
                <w:sz w:val="28"/>
                <w:szCs w:val="28"/>
                <w:rPrChange w:id="84" w:author="ASAD MAHMOOD" w:date="2020-05-18T03:31:00Z">
                  <w:rPr>
                    <w:noProof/>
                    <w:webHidden/>
                  </w:rPr>
                </w:rPrChange>
              </w:rPr>
              <w:fldChar w:fldCharType="begin"/>
            </w:r>
            <w:r w:rsidRPr="00B71D98">
              <w:rPr>
                <w:rFonts w:ascii="Times New Roman" w:hAnsi="Times New Roman" w:cs="Times New Roman"/>
                <w:i w:val="0"/>
                <w:iCs w:val="0"/>
                <w:noProof/>
                <w:webHidden/>
                <w:sz w:val="28"/>
                <w:szCs w:val="28"/>
                <w:rPrChange w:id="85" w:author="ASAD MAHMOOD" w:date="2020-05-18T03:31:00Z">
                  <w:rPr>
                    <w:noProof/>
                    <w:webHidden/>
                  </w:rPr>
                </w:rPrChange>
              </w:rPr>
              <w:instrText xml:space="preserve"> PAGEREF _Toc40664715 \h </w:instrText>
            </w:r>
            <w:r w:rsidRPr="00B71D98">
              <w:rPr>
                <w:rFonts w:ascii="Times New Roman" w:hAnsi="Times New Roman" w:cs="Times New Roman"/>
                <w:i w:val="0"/>
                <w:iCs w:val="0"/>
                <w:noProof/>
                <w:webHidden/>
                <w:sz w:val="28"/>
                <w:szCs w:val="28"/>
                <w:rPrChange w:id="86" w:author="ASAD MAHMOOD" w:date="2020-05-18T03:31:00Z">
                  <w:rPr>
                    <w:noProof/>
                    <w:webHidden/>
                  </w:rPr>
                </w:rPrChange>
              </w:rPr>
            </w:r>
          </w:ins>
          <w:r w:rsidRPr="00B71D98">
            <w:rPr>
              <w:rFonts w:ascii="Times New Roman" w:hAnsi="Times New Roman" w:cs="Times New Roman"/>
              <w:i w:val="0"/>
              <w:iCs w:val="0"/>
              <w:noProof/>
              <w:webHidden/>
              <w:sz w:val="28"/>
              <w:szCs w:val="28"/>
              <w:rPrChange w:id="87" w:author="ASAD MAHMOOD" w:date="2020-05-18T03:31:00Z">
                <w:rPr>
                  <w:noProof/>
                  <w:webHidden/>
                </w:rPr>
              </w:rPrChange>
            </w:rPr>
            <w:fldChar w:fldCharType="separate"/>
          </w:r>
          <w:ins w:id="88" w:author="ASAD MAHMOOD" w:date="2020-05-18T03:24:00Z">
            <w:r w:rsidRPr="00B71D98">
              <w:rPr>
                <w:rFonts w:ascii="Times New Roman" w:hAnsi="Times New Roman" w:cs="Times New Roman"/>
                <w:i w:val="0"/>
                <w:iCs w:val="0"/>
                <w:noProof/>
                <w:webHidden/>
                <w:sz w:val="28"/>
                <w:szCs w:val="28"/>
                <w:rPrChange w:id="89" w:author="ASAD MAHMOOD" w:date="2020-05-18T03:31:00Z">
                  <w:rPr>
                    <w:noProof/>
                    <w:webHidden/>
                  </w:rPr>
                </w:rPrChange>
              </w:rPr>
              <w:t>3</w:t>
            </w:r>
            <w:r w:rsidRPr="00B71D98">
              <w:rPr>
                <w:rFonts w:ascii="Times New Roman" w:hAnsi="Times New Roman" w:cs="Times New Roman"/>
                <w:i w:val="0"/>
                <w:iCs w:val="0"/>
                <w:noProof/>
                <w:webHidden/>
                <w:sz w:val="28"/>
                <w:szCs w:val="28"/>
                <w:rPrChange w:id="90" w:author="ASAD MAHMOOD" w:date="2020-05-18T03:31:00Z">
                  <w:rPr>
                    <w:noProof/>
                    <w:webHidden/>
                  </w:rPr>
                </w:rPrChange>
              </w:rPr>
              <w:fldChar w:fldCharType="end"/>
            </w:r>
            <w:r w:rsidRPr="00B71D98">
              <w:rPr>
                <w:rStyle w:val="Hyperlink"/>
                <w:rFonts w:ascii="Times New Roman" w:hAnsi="Times New Roman" w:cs="Times New Roman"/>
                <w:i w:val="0"/>
                <w:iCs w:val="0"/>
                <w:noProof/>
                <w:sz w:val="28"/>
                <w:szCs w:val="28"/>
                <w:rPrChange w:id="91" w:author="ASAD MAHMOOD" w:date="2020-05-18T03:31:00Z">
                  <w:rPr>
                    <w:rStyle w:val="Hyperlink"/>
                    <w:noProof/>
                  </w:rPr>
                </w:rPrChange>
              </w:rPr>
              <w:fldChar w:fldCharType="end"/>
            </w:r>
          </w:ins>
        </w:p>
        <w:p w14:paraId="74CB1FD2" w14:textId="7E943EE2" w:rsidR="000C5050" w:rsidRPr="00B71D98" w:rsidRDefault="000C5050">
          <w:pPr>
            <w:pStyle w:val="TOC1"/>
            <w:tabs>
              <w:tab w:val="right" w:leader="dot" w:pos="9350"/>
            </w:tabs>
            <w:rPr>
              <w:ins w:id="92" w:author="ASAD MAHMOOD" w:date="2020-05-18T03:24:00Z"/>
              <w:rFonts w:ascii="Times New Roman" w:eastAsiaTheme="minorEastAsia" w:hAnsi="Times New Roman" w:cs="Times New Roman"/>
              <w:i w:val="0"/>
              <w:iCs w:val="0"/>
              <w:noProof/>
              <w:sz w:val="28"/>
              <w:szCs w:val="28"/>
              <w:rPrChange w:id="93" w:author="ASAD MAHMOOD" w:date="2020-05-18T03:31:00Z">
                <w:rPr>
                  <w:ins w:id="94" w:author="ASAD MAHMOOD" w:date="2020-05-18T03:24:00Z"/>
                  <w:rFonts w:eastAsiaTheme="minorEastAsia" w:cstheme="minorBidi"/>
                  <w:b w:val="0"/>
                  <w:bCs w:val="0"/>
                  <w:i w:val="0"/>
                  <w:iCs w:val="0"/>
                  <w:noProof/>
                </w:rPr>
              </w:rPrChange>
            </w:rPr>
          </w:pPr>
          <w:ins w:id="95" w:author="ASAD MAHMOOD" w:date="2020-05-18T03:24:00Z">
            <w:r w:rsidRPr="00B71D98">
              <w:rPr>
                <w:rStyle w:val="Hyperlink"/>
                <w:rFonts w:ascii="Times New Roman" w:hAnsi="Times New Roman" w:cs="Times New Roman"/>
                <w:i w:val="0"/>
                <w:iCs w:val="0"/>
                <w:noProof/>
                <w:sz w:val="28"/>
                <w:szCs w:val="28"/>
                <w:rPrChange w:id="96" w:author="ASAD MAHMOOD" w:date="2020-05-18T03:31:00Z">
                  <w:rPr>
                    <w:rStyle w:val="Hyperlink"/>
                    <w:noProof/>
                  </w:rPr>
                </w:rPrChange>
              </w:rPr>
              <w:fldChar w:fldCharType="begin"/>
            </w:r>
            <w:r w:rsidRPr="00B71D98">
              <w:rPr>
                <w:rStyle w:val="Hyperlink"/>
                <w:rFonts w:ascii="Times New Roman" w:hAnsi="Times New Roman" w:cs="Times New Roman"/>
                <w:i w:val="0"/>
                <w:iCs w:val="0"/>
                <w:noProof/>
                <w:sz w:val="28"/>
                <w:szCs w:val="28"/>
                <w:rPrChange w:id="97" w:author="ASAD MAHMOOD" w:date="2020-05-18T03:31:00Z">
                  <w:rPr>
                    <w:rStyle w:val="Hyperlink"/>
                    <w:noProof/>
                  </w:rPr>
                </w:rPrChange>
              </w:rPr>
              <w:instrText xml:space="preserve"> </w:instrText>
            </w:r>
            <w:r w:rsidRPr="00B71D98">
              <w:rPr>
                <w:rFonts w:ascii="Times New Roman" w:hAnsi="Times New Roman" w:cs="Times New Roman"/>
                <w:i w:val="0"/>
                <w:iCs w:val="0"/>
                <w:noProof/>
                <w:sz w:val="28"/>
                <w:szCs w:val="28"/>
                <w:rPrChange w:id="98" w:author="ASAD MAHMOOD" w:date="2020-05-18T03:31:00Z">
                  <w:rPr>
                    <w:noProof/>
                  </w:rPr>
                </w:rPrChange>
              </w:rPr>
              <w:instrText>HYPERLINK \l "_Toc40664716"</w:instrText>
            </w:r>
            <w:r w:rsidRPr="00B71D98">
              <w:rPr>
                <w:rStyle w:val="Hyperlink"/>
                <w:rFonts w:ascii="Times New Roman" w:hAnsi="Times New Roman" w:cs="Times New Roman"/>
                <w:i w:val="0"/>
                <w:iCs w:val="0"/>
                <w:noProof/>
                <w:sz w:val="28"/>
                <w:szCs w:val="28"/>
                <w:rPrChange w:id="99" w:author="ASAD MAHMOOD" w:date="2020-05-18T03:31:00Z">
                  <w:rPr>
                    <w:rStyle w:val="Hyperlink"/>
                    <w:noProof/>
                  </w:rPr>
                </w:rPrChange>
              </w:rPr>
              <w:instrText xml:space="preserve"> </w:instrText>
            </w:r>
            <w:r w:rsidRPr="00B71D98">
              <w:rPr>
                <w:rStyle w:val="Hyperlink"/>
                <w:rFonts w:ascii="Times New Roman" w:hAnsi="Times New Roman" w:cs="Times New Roman"/>
                <w:i w:val="0"/>
                <w:iCs w:val="0"/>
                <w:noProof/>
                <w:sz w:val="28"/>
                <w:szCs w:val="28"/>
                <w:rPrChange w:id="100" w:author="ASAD MAHMOOD" w:date="2020-05-18T03:31:00Z">
                  <w:rPr>
                    <w:rStyle w:val="Hyperlink"/>
                    <w:noProof/>
                  </w:rPr>
                </w:rPrChange>
              </w:rPr>
            </w:r>
            <w:r w:rsidRPr="00B71D98">
              <w:rPr>
                <w:rStyle w:val="Hyperlink"/>
                <w:rFonts w:ascii="Times New Roman" w:hAnsi="Times New Roman" w:cs="Times New Roman"/>
                <w:i w:val="0"/>
                <w:iCs w:val="0"/>
                <w:noProof/>
                <w:sz w:val="28"/>
                <w:szCs w:val="28"/>
                <w:rPrChange w:id="101" w:author="ASAD MAHMOOD" w:date="2020-05-18T03:31:00Z">
                  <w:rPr>
                    <w:rStyle w:val="Hyperlink"/>
                    <w:noProof/>
                  </w:rPr>
                </w:rPrChange>
              </w:rPr>
              <w:fldChar w:fldCharType="separate"/>
            </w:r>
            <w:r w:rsidRPr="00B71D98">
              <w:rPr>
                <w:rStyle w:val="Hyperlink"/>
                <w:rFonts w:ascii="Times New Roman" w:hAnsi="Times New Roman" w:cs="Times New Roman"/>
                <w:i w:val="0"/>
                <w:iCs w:val="0"/>
                <w:noProof/>
                <w:sz w:val="28"/>
                <w:szCs w:val="28"/>
                <w:rPrChange w:id="102" w:author="ASAD MAHMOOD" w:date="2020-05-18T03:31:00Z">
                  <w:rPr>
                    <w:rStyle w:val="Hyperlink"/>
                    <w:noProof/>
                  </w:rPr>
                </w:rPrChange>
              </w:rPr>
              <w:t>Exercise 1: Create a Watson Knowledge Studio Instance</w:t>
            </w:r>
            <w:r w:rsidRPr="00B71D98">
              <w:rPr>
                <w:rFonts w:ascii="Times New Roman" w:hAnsi="Times New Roman" w:cs="Times New Roman"/>
                <w:i w:val="0"/>
                <w:iCs w:val="0"/>
                <w:noProof/>
                <w:webHidden/>
                <w:sz w:val="28"/>
                <w:szCs w:val="28"/>
                <w:rPrChange w:id="103" w:author="ASAD MAHMOOD" w:date="2020-05-18T03:31:00Z">
                  <w:rPr>
                    <w:noProof/>
                    <w:webHidden/>
                  </w:rPr>
                </w:rPrChange>
              </w:rPr>
              <w:tab/>
            </w:r>
            <w:r w:rsidRPr="00B71D98">
              <w:rPr>
                <w:rFonts w:ascii="Times New Roman" w:hAnsi="Times New Roman" w:cs="Times New Roman"/>
                <w:i w:val="0"/>
                <w:iCs w:val="0"/>
                <w:noProof/>
                <w:webHidden/>
                <w:sz w:val="28"/>
                <w:szCs w:val="28"/>
                <w:rPrChange w:id="104" w:author="ASAD MAHMOOD" w:date="2020-05-18T03:31:00Z">
                  <w:rPr>
                    <w:noProof/>
                    <w:webHidden/>
                  </w:rPr>
                </w:rPrChange>
              </w:rPr>
              <w:fldChar w:fldCharType="begin"/>
            </w:r>
            <w:r w:rsidRPr="00B71D98">
              <w:rPr>
                <w:rFonts w:ascii="Times New Roman" w:hAnsi="Times New Roman" w:cs="Times New Roman"/>
                <w:i w:val="0"/>
                <w:iCs w:val="0"/>
                <w:noProof/>
                <w:webHidden/>
                <w:sz w:val="28"/>
                <w:szCs w:val="28"/>
                <w:rPrChange w:id="105" w:author="ASAD MAHMOOD" w:date="2020-05-18T03:31:00Z">
                  <w:rPr>
                    <w:noProof/>
                    <w:webHidden/>
                  </w:rPr>
                </w:rPrChange>
              </w:rPr>
              <w:instrText xml:space="preserve"> PAGEREF _Toc40664716 \h </w:instrText>
            </w:r>
            <w:r w:rsidRPr="00B71D98">
              <w:rPr>
                <w:rFonts w:ascii="Times New Roman" w:hAnsi="Times New Roman" w:cs="Times New Roman"/>
                <w:i w:val="0"/>
                <w:iCs w:val="0"/>
                <w:noProof/>
                <w:webHidden/>
                <w:sz w:val="28"/>
                <w:szCs w:val="28"/>
                <w:rPrChange w:id="106" w:author="ASAD MAHMOOD" w:date="2020-05-18T03:31:00Z">
                  <w:rPr>
                    <w:noProof/>
                    <w:webHidden/>
                  </w:rPr>
                </w:rPrChange>
              </w:rPr>
            </w:r>
          </w:ins>
          <w:r w:rsidRPr="00B71D98">
            <w:rPr>
              <w:rFonts w:ascii="Times New Roman" w:hAnsi="Times New Roman" w:cs="Times New Roman"/>
              <w:i w:val="0"/>
              <w:iCs w:val="0"/>
              <w:noProof/>
              <w:webHidden/>
              <w:sz w:val="28"/>
              <w:szCs w:val="28"/>
              <w:rPrChange w:id="107" w:author="ASAD MAHMOOD" w:date="2020-05-18T03:31:00Z">
                <w:rPr>
                  <w:noProof/>
                  <w:webHidden/>
                </w:rPr>
              </w:rPrChange>
            </w:rPr>
            <w:fldChar w:fldCharType="separate"/>
          </w:r>
          <w:ins w:id="108" w:author="ASAD MAHMOOD" w:date="2020-05-18T03:24:00Z">
            <w:r w:rsidRPr="00B71D98">
              <w:rPr>
                <w:rFonts w:ascii="Times New Roman" w:hAnsi="Times New Roman" w:cs="Times New Roman"/>
                <w:i w:val="0"/>
                <w:iCs w:val="0"/>
                <w:noProof/>
                <w:webHidden/>
                <w:sz w:val="28"/>
                <w:szCs w:val="28"/>
                <w:rPrChange w:id="109" w:author="ASAD MAHMOOD" w:date="2020-05-18T03:31:00Z">
                  <w:rPr>
                    <w:noProof/>
                    <w:webHidden/>
                  </w:rPr>
                </w:rPrChange>
              </w:rPr>
              <w:t>3</w:t>
            </w:r>
            <w:r w:rsidRPr="00B71D98">
              <w:rPr>
                <w:rFonts w:ascii="Times New Roman" w:hAnsi="Times New Roman" w:cs="Times New Roman"/>
                <w:i w:val="0"/>
                <w:iCs w:val="0"/>
                <w:noProof/>
                <w:webHidden/>
                <w:sz w:val="28"/>
                <w:szCs w:val="28"/>
                <w:rPrChange w:id="110" w:author="ASAD MAHMOOD" w:date="2020-05-18T03:31:00Z">
                  <w:rPr>
                    <w:noProof/>
                    <w:webHidden/>
                  </w:rPr>
                </w:rPrChange>
              </w:rPr>
              <w:fldChar w:fldCharType="end"/>
            </w:r>
            <w:r w:rsidRPr="00B71D98">
              <w:rPr>
                <w:rStyle w:val="Hyperlink"/>
                <w:rFonts w:ascii="Times New Roman" w:hAnsi="Times New Roman" w:cs="Times New Roman"/>
                <w:i w:val="0"/>
                <w:iCs w:val="0"/>
                <w:noProof/>
                <w:sz w:val="28"/>
                <w:szCs w:val="28"/>
                <w:rPrChange w:id="111" w:author="ASAD MAHMOOD" w:date="2020-05-18T03:31:00Z">
                  <w:rPr>
                    <w:rStyle w:val="Hyperlink"/>
                    <w:noProof/>
                  </w:rPr>
                </w:rPrChange>
              </w:rPr>
              <w:fldChar w:fldCharType="end"/>
            </w:r>
          </w:ins>
        </w:p>
        <w:p w14:paraId="2F90A53D" w14:textId="0B778F29" w:rsidR="000C5050" w:rsidRPr="00B71D98" w:rsidRDefault="000C5050">
          <w:pPr>
            <w:pStyle w:val="TOC1"/>
            <w:tabs>
              <w:tab w:val="right" w:leader="dot" w:pos="9350"/>
            </w:tabs>
            <w:rPr>
              <w:ins w:id="112" w:author="ASAD MAHMOOD" w:date="2020-05-18T03:24:00Z"/>
              <w:rFonts w:ascii="Times New Roman" w:eastAsiaTheme="minorEastAsia" w:hAnsi="Times New Roman" w:cs="Times New Roman"/>
              <w:i w:val="0"/>
              <w:iCs w:val="0"/>
              <w:noProof/>
              <w:sz w:val="28"/>
              <w:szCs w:val="28"/>
              <w:rPrChange w:id="113" w:author="ASAD MAHMOOD" w:date="2020-05-18T03:31:00Z">
                <w:rPr>
                  <w:ins w:id="114" w:author="ASAD MAHMOOD" w:date="2020-05-18T03:24:00Z"/>
                  <w:rFonts w:eastAsiaTheme="minorEastAsia" w:cstheme="minorBidi"/>
                  <w:b w:val="0"/>
                  <w:bCs w:val="0"/>
                  <w:i w:val="0"/>
                  <w:iCs w:val="0"/>
                  <w:noProof/>
                </w:rPr>
              </w:rPrChange>
            </w:rPr>
          </w:pPr>
          <w:ins w:id="115" w:author="ASAD MAHMOOD" w:date="2020-05-18T03:24:00Z">
            <w:r w:rsidRPr="00B71D98">
              <w:rPr>
                <w:rStyle w:val="Hyperlink"/>
                <w:rFonts w:ascii="Times New Roman" w:hAnsi="Times New Roman" w:cs="Times New Roman"/>
                <w:i w:val="0"/>
                <w:iCs w:val="0"/>
                <w:noProof/>
                <w:sz w:val="28"/>
                <w:szCs w:val="28"/>
                <w:rPrChange w:id="116" w:author="ASAD MAHMOOD" w:date="2020-05-18T03:31:00Z">
                  <w:rPr>
                    <w:rStyle w:val="Hyperlink"/>
                    <w:noProof/>
                  </w:rPr>
                </w:rPrChange>
              </w:rPr>
              <w:fldChar w:fldCharType="begin"/>
            </w:r>
            <w:r w:rsidRPr="00B71D98">
              <w:rPr>
                <w:rStyle w:val="Hyperlink"/>
                <w:rFonts w:ascii="Times New Roman" w:hAnsi="Times New Roman" w:cs="Times New Roman"/>
                <w:i w:val="0"/>
                <w:iCs w:val="0"/>
                <w:noProof/>
                <w:sz w:val="28"/>
                <w:szCs w:val="28"/>
                <w:rPrChange w:id="117" w:author="ASAD MAHMOOD" w:date="2020-05-18T03:31:00Z">
                  <w:rPr>
                    <w:rStyle w:val="Hyperlink"/>
                    <w:noProof/>
                  </w:rPr>
                </w:rPrChange>
              </w:rPr>
              <w:instrText xml:space="preserve"> </w:instrText>
            </w:r>
            <w:r w:rsidRPr="00B71D98">
              <w:rPr>
                <w:rFonts w:ascii="Times New Roman" w:hAnsi="Times New Roman" w:cs="Times New Roman"/>
                <w:i w:val="0"/>
                <w:iCs w:val="0"/>
                <w:noProof/>
                <w:sz w:val="28"/>
                <w:szCs w:val="28"/>
                <w:rPrChange w:id="118" w:author="ASAD MAHMOOD" w:date="2020-05-18T03:31:00Z">
                  <w:rPr>
                    <w:noProof/>
                  </w:rPr>
                </w:rPrChange>
              </w:rPr>
              <w:instrText>HYPERLINK \l "_Toc40664717"</w:instrText>
            </w:r>
            <w:r w:rsidRPr="00B71D98">
              <w:rPr>
                <w:rStyle w:val="Hyperlink"/>
                <w:rFonts w:ascii="Times New Roman" w:hAnsi="Times New Roman" w:cs="Times New Roman"/>
                <w:i w:val="0"/>
                <w:iCs w:val="0"/>
                <w:noProof/>
                <w:sz w:val="28"/>
                <w:szCs w:val="28"/>
                <w:rPrChange w:id="119" w:author="ASAD MAHMOOD" w:date="2020-05-18T03:31:00Z">
                  <w:rPr>
                    <w:rStyle w:val="Hyperlink"/>
                    <w:noProof/>
                  </w:rPr>
                </w:rPrChange>
              </w:rPr>
              <w:instrText xml:space="preserve"> </w:instrText>
            </w:r>
            <w:r w:rsidRPr="00B71D98">
              <w:rPr>
                <w:rStyle w:val="Hyperlink"/>
                <w:rFonts w:ascii="Times New Roman" w:hAnsi="Times New Roman" w:cs="Times New Roman"/>
                <w:i w:val="0"/>
                <w:iCs w:val="0"/>
                <w:noProof/>
                <w:sz w:val="28"/>
                <w:szCs w:val="28"/>
                <w:rPrChange w:id="120" w:author="ASAD MAHMOOD" w:date="2020-05-18T03:31:00Z">
                  <w:rPr>
                    <w:rStyle w:val="Hyperlink"/>
                    <w:noProof/>
                  </w:rPr>
                </w:rPrChange>
              </w:rPr>
            </w:r>
            <w:r w:rsidRPr="00B71D98">
              <w:rPr>
                <w:rStyle w:val="Hyperlink"/>
                <w:rFonts w:ascii="Times New Roman" w:hAnsi="Times New Roman" w:cs="Times New Roman"/>
                <w:i w:val="0"/>
                <w:iCs w:val="0"/>
                <w:noProof/>
                <w:sz w:val="28"/>
                <w:szCs w:val="28"/>
                <w:rPrChange w:id="121" w:author="ASAD MAHMOOD" w:date="2020-05-18T03:31:00Z">
                  <w:rPr>
                    <w:rStyle w:val="Hyperlink"/>
                    <w:noProof/>
                  </w:rPr>
                </w:rPrChange>
              </w:rPr>
              <w:fldChar w:fldCharType="separate"/>
            </w:r>
            <w:r w:rsidRPr="00B71D98">
              <w:rPr>
                <w:rStyle w:val="Hyperlink"/>
                <w:rFonts w:ascii="Times New Roman" w:hAnsi="Times New Roman" w:cs="Times New Roman"/>
                <w:i w:val="0"/>
                <w:iCs w:val="0"/>
                <w:noProof/>
                <w:sz w:val="28"/>
                <w:szCs w:val="28"/>
                <w:rPrChange w:id="122" w:author="ASAD MAHMOOD" w:date="2020-05-18T03:31:00Z">
                  <w:rPr>
                    <w:rStyle w:val="Hyperlink"/>
                    <w:noProof/>
                  </w:rPr>
                </w:rPrChange>
              </w:rPr>
              <w:t>Exercise 2: Create a Watson Discovery Instance</w:t>
            </w:r>
            <w:r w:rsidRPr="00B71D98">
              <w:rPr>
                <w:rFonts w:ascii="Times New Roman" w:hAnsi="Times New Roman" w:cs="Times New Roman"/>
                <w:i w:val="0"/>
                <w:iCs w:val="0"/>
                <w:noProof/>
                <w:webHidden/>
                <w:sz w:val="28"/>
                <w:szCs w:val="28"/>
                <w:rPrChange w:id="123" w:author="ASAD MAHMOOD" w:date="2020-05-18T03:31:00Z">
                  <w:rPr>
                    <w:noProof/>
                    <w:webHidden/>
                  </w:rPr>
                </w:rPrChange>
              </w:rPr>
              <w:tab/>
            </w:r>
            <w:r w:rsidRPr="00B71D98">
              <w:rPr>
                <w:rFonts w:ascii="Times New Roman" w:hAnsi="Times New Roman" w:cs="Times New Roman"/>
                <w:i w:val="0"/>
                <w:iCs w:val="0"/>
                <w:noProof/>
                <w:webHidden/>
                <w:sz w:val="28"/>
                <w:szCs w:val="28"/>
                <w:rPrChange w:id="124" w:author="ASAD MAHMOOD" w:date="2020-05-18T03:31:00Z">
                  <w:rPr>
                    <w:noProof/>
                    <w:webHidden/>
                  </w:rPr>
                </w:rPrChange>
              </w:rPr>
              <w:fldChar w:fldCharType="begin"/>
            </w:r>
            <w:r w:rsidRPr="00B71D98">
              <w:rPr>
                <w:rFonts w:ascii="Times New Roman" w:hAnsi="Times New Roman" w:cs="Times New Roman"/>
                <w:i w:val="0"/>
                <w:iCs w:val="0"/>
                <w:noProof/>
                <w:webHidden/>
                <w:sz w:val="28"/>
                <w:szCs w:val="28"/>
                <w:rPrChange w:id="125" w:author="ASAD MAHMOOD" w:date="2020-05-18T03:31:00Z">
                  <w:rPr>
                    <w:noProof/>
                    <w:webHidden/>
                  </w:rPr>
                </w:rPrChange>
              </w:rPr>
              <w:instrText xml:space="preserve"> PAGEREF _Toc40664717 \h </w:instrText>
            </w:r>
            <w:r w:rsidRPr="00B71D98">
              <w:rPr>
                <w:rFonts w:ascii="Times New Roman" w:hAnsi="Times New Roman" w:cs="Times New Roman"/>
                <w:i w:val="0"/>
                <w:iCs w:val="0"/>
                <w:noProof/>
                <w:webHidden/>
                <w:sz w:val="28"/>
                <w:szCs w:val="28"/>
                <w:rPrChange w:id="126" w:author="ASAD MAHMOOD" w:date="2020-05-18T03:31:00Z">
                  <w:rPr>
                    <w:noProof/>
                    <w:webHidden/>
                  </w:rPr>
                </w:rPrChange>
              </w:rPr>
            </w:r>
          </w:ins>
          <w:r w:rsidRPr="00B71D98">
            <w:rPr>
              <w:rFonts w:ascii="Times New Roman" w:hAnsi="Times New Roman" w:cs="Times New Roman"/>
              <w:i w:val="0"/>
              <w:iCs w:val="0"/>
              <w:noProof/>
              <w:webHidden/>
              <w:sz w:val="28"/>
              <w:szCs w:val="28"/>
              <w:rPrChange w:id="127" w:author="ASAD MAHMOOD" w:date="2020-05-18T03:31:00Z">
                <w:rPr>
                  <w:noProof/>
                  <w:webHidden/>
                </w:rPr>
              </w:rPrChange>
            </w:rPr>
            <w:fldChar w:fldCharType="separate"/>
          </w:r>
          <w:ins w:id="128" w:author="ASAD MAHMOOD" w:date="2020-05-18T03:24:00Z">
            <w:r w:rsidRPr="00B71D98">
              <w:rPr>
                <w:rFonts w:ascii="Times New Roman" w:hAnsi="Times New Roman" w:cs="Times New Roman"/>
                <w:i w:val="0"/>
                <w:iCs w:val="0"/>
                <w:noProof/>
                <w:webHidden/>
                <w:sz w:val="28"/>
                <w:szCs w:val="28"/>
                <w:rPrChange w:id="129" w:author="ASAD MAHMOOD" w:date="2020-05-18T03:31:00Z">
                  <w:rPr>
                    <w:noProof/>
                    <w:webHidden/>
                  </w:rPr>
                </w:rPrChange>
              </w:rPr>
              <w:t>6</w:t>
            </w:r>
            <w:r w:rsidRPr="00B71D98">
              <w:rPr>
                <w:rFonts w:ascii="Times New Roman" w:hAnsi="Times New Roman" w:cs="Times New Roman"/>
                <w:i w:val="0"/>
                <w:iCs w:val="0"/>
                <w:noProof/>
                <w:webHidden/>
                <w:sz w:val="28"/>
                <w:szCs w:val="28"/>
                <w:rPrChange w:id="130" w:author="ASAD MAHMOOD" w:date="2020-05-18T03:31:00Z">
                  <w:rPr>
                    <w:noProof/>
                    <w:webHidden/>
                  </w:rPr>
                </w:rPrChange>
              </w:rPr>
              <w:fldChar w:fldCharType="end"/>
            </w:r>
            <w:r w:rsidRPr="00B71D98">
              <w:rPr>
                <w:rStyle w:val="Hyperlink"/>
                <w:rFonts w:ascii="Times New Roman" w:hAnsi="Times New Roman" w:cs="Times New Roman"/>
                <w:i w:val="0"/>
                <w:iCs w:val="0"/>
                <w:noProof/>
                <w:sz w:val="28"/>
                <w:szCs w:val="28"/>
                <w:rPrChange w:id="131" w:author="ASAD MAHMOOD" w:date="2020-05-18T03:31:00Z">
                  <w:rPr>
                    <w:rStyle w:val="Hyperlink"/>
                    <w:noProof/>
                  </w:rPr>
                </w:rPrChange>
              </w:rPr>
              <w:fldChar w:fldCharType="end"/>
            </w:r>
          </w:ins>
        </w:p>
        <w:p w14:paraId="5B1FE901" w14:textId="64D512DE" w:rsidR="000C5050" w:rsidRPr="00B71D98" w:rsidRDefault="000C5050">
          <w:pPr>
            <w:pStyle w:val="TOC1"/>
            <w:tabs>
              <w:tab w:val="right" w:leader="dot" w:pos="9350"/>
            </w:tabs>
            <w:rPr>
              <w:ins w:id="132" w:author="ASAD MAHMOOD" w:date="2020-05-18T03:24:00Z"/>
              <w:rFonts w:ascii="Times New Roman" w:eastAsiaTheme="minorEastAsia" w:hAnsi="Times New Roman" w:cs="Times New Roman"/>
              <w:i w:val="0"/>
              <w:iCs w:val="0"/>
              <w:noProof/>
              <w:sz w:val="28"/>
              <w:szCs w:val="28"/>
              <w:rPrChange w:id="133" w:author="ASAD MAHMOOD" w:date="2020-05-18T03:31:00Z">
                <w:rPr>
                  <w:ins w:id="134" w:author="ASAD MAHMOOD" w:date="2020-05-18T03:24:00Z"/>
                  <w:rFonts w:eastAsiaTheme="minorEastAsia" w:cstheme="minorBidi"/>
                  <w:b w:val="0"/>
                  <w:bCs w:val="0"/>
                  <w:i w:val="0"/>
                  <w:iCs w:val="0"/>
                  <w:noProof/>
                </w:rPr>
              </w:rPrChange>
            </w:rPr>
          </w:pPr>
          <w:ins w:id="135" w:author="ASAD MAHMOOD" w:date="2020-05-18T03:24:00Z">
            <w:r w:rsidRPr="00B71D98">
              <w:rPr>
                <w:rStyle w:val="Hyperlink"/>
                <w:rFonts w:ascii="Times New Roman" w:hAnsi="Times New Roman" w:cs="Times New Roman"/>
                <w:i w:val="0"/>
                <w:iCs w:val="0"/>
                <w:noProof/>
                <w:sz w:val="28"/>
                <w:szCs w:val="28"/>
                <w:rPrChange w:id="136" w:author="ASAD MAHMOOD" w:date="2020-05-18T03:31:00Z">
                  <w:rPr>
                    <w:rStyle w:val="Hyperlink"/>
                    <w:noProof/>
                  </w:rPr>
                </w:rPrChange>
              </w:rPr>
              <w:fldChar w:fldCharType="begin"/>
            </w:r>
            <w:r w:rsidRPr="00B71D98">
              <w:rPr>
                <w:rStyle w:val="Hyperlink"/>
                <w:rFonts w:ascii="Times New Roman" w:hAnsi="Times New Roman" w:cs="Times New Roman"/>
                <w:i w:val="0"/>
                <w:iCs w:val="0"/>
                <w:noProof/>
                <w:sz w:val="28"/>
                <w:szCs w:val="28"/>
                <w:rPrChange w:id="137" w:author="ASAD MAHMOOD" w:date="2020-05-18T03:31:00Z">
                  <w:rPr>
                    <w:rStyle w:val="Hyperlink"/>
                    <w:noProof/>
                  </w:rPr>
                </w:rPrChange>
              </w:rPr>
              <w:instrText xml:space="preserve"> </w:instrText>
            </w:r>
            <w:r w:rsidRPr="00B71D98">
              <w:rPr>
                <w:rFonts w:ascii="Times New Roman" w:hAnsi="Times New Roman" w:cs="Times New Roman"/>
                <w:i w:val="0"/>
                <w:iCs w:val="0"/>
                <w:noProof/>
                <w:sz w:val="28"/>
                <w:szCs w:val="28"/>
                <w:rPrChange w:id="138" w:author="ASAD MAHMOOD" w:date="2020-05-18T03:31:00Z">
                  <w:rPr>
                    <w:noProof/>
                  </w:rPr>
                </w:rPrChange>
              </w:rPr>
              <w:instrText>HYPERLINK \l "_Toc40664718"</w:instrText>
            </w:r>
            <w:r w:rsidRPr="00B71D98">
              <w:rPr>
                <w:rStyle w:val="Hyperlink"/>
                <w:rFonts w:ascii="Times New Roman" w:hAnsi="Times New Roman" w:cs="Times New Roman"/>
                <w:i w:val="0"/>
                <w:iCs w:val="0"/>
                <w:noProof/>
                <w:sz w:val="28"/>
                <w:szCs w:val="28"/>
                <w:rPrChange w:id="139" w:author="ASAD MAHMOOD" w:date="2020-05-18T03:31:00Z">
                  <w:rPr>
                    <w:rStyle w:val="Hyperlink"/>
                    <w:noProof/>
                  </w:rPr>
                </w:rPrChange>
              </w:rPr>
              <w:instrText xml:space="preserve"> </w:instrText>
            </w:r>
            <w:r w:rsidRPr="00B71D98">
              <w:rPr>
                <w:rStyle w:val="Hyperlink"/>
                <w:rFonts w:ascii="Times New Roman" w:hAnsi="Times New Roman" w:cs="Times New Roman"/>
                <w:i w:val="0"/>
                <w:iCs w:val="0"/>
                <w:noProof/>
                <w:sz w:val="28"/>
                <w:szCs w:val="28"/>
                <w:rPrChange w:id="140" w:author="ASAD MAHMOOD" w:date="2020-05-18T03:31:00Z">
                  <w:rPr>
                    <w:rStyle w:val="Hyperlink"/>
                    <w:noProof/>
                  </w:rPr>
                </w:rPrChange>
              </w:rPr>
            </w:r>
            <w:r w:rsidRPr="00B71D98">
              <w:rPr>
                <w:rStyle w:val="Hyperlink"/>
                <w:rFonts w:ascii="Times New Roman" w:hAnsi="Times New Roman" w:cs="Times New Roman"/>
                <w:i w:val="0"/>
                <w:iCs w:val="0"/>
                <w:noProof/>
                <w:sz w:val="28"/>
                <w:szCs w:val="28"/>
                <w:rPrChange w:id="141" w:author="ASAD MAHMOOD" w:date="2020-05-18T03:31:00Z">
                  <w:rPr>
                    <w:rStyle w:val="Hyperlink"/>
                    <w:noProof/>
                  </w:rPr>
                </w:rPrChange>
              </w:rPr>
              <w:fldChar w:fldCharType="separate"/>
            </w:r>
            <w:r w:rsidRPr="00B71D98">
              <w:rPr>
                <w:rStyle w:val="Hyperlink"/>
                <w:rFonts w:ascii="Times New Roman" w:hAnsi="Times New Roman" w:cs="Times New Roman"/>
                <w:i w:val="0"/>
                <w:iCs w:val="0"/>
                <w:noProof/>
                <w:sz w:val="28"/>
                <w:szCs w:val="28"/>
                <w:rPrChange w:id="142" w:author="ASAD MAHMOOD" w:date="2020-05-18T03:31:00Z">
                  <w:rPr>
                    <w:rStyle w:val="Hyperlink"/>
                    <w:noProof/>
                  </w:rPr>
                </w:rPrChange>
              </w:rPr>
              <w:t>Exercise 3: Create a Type System</w:t>
            </w:r>
            <w:r w:rsidRPr="00B71D98">
              <w:rPr>
                <w:rFonts w:ascii="Times New Roman" w:hAnsi="Times New Roman" w:cs="Times New Roman"/>
                <w:i w:val="0"/>
                <w:iCs w:val="0"/>
                <w:noProof/>
                <w:webHidden/>
                <w:sz w:val="28"/>
                <w:szCs w:val="28"/>
                <w:rPrChange w:id="143" w:author="ASAD MAHMOOD" w:date="2020-05-18T03:31:00Z">
                  <w:rPr>
                    <w:noProof/>
                    <w:webHidden/>
                  </w:rPr>
                </w:rPrChange>
              </w:rPr>
              <w:tab/>
            </w:r>
            <w:r w:rsidRPr="00B71D98">
              <w:rPr>
                <w:rFonts w:ascii="Times New Roman" w:hAnsi="Times New Roman" w:cs="Times New Roman"/>
                <w:i w:val="0"/>
                <w:iCs w:val="0"/>
                <w:noProof/>
                <w:webHidden/>
                <w:sz w:val="28"/>
                <w:szCs w:val="28"/>
                <w:rPrChange w:id="144" w:author="ASAD MAHMOOD" w:date="2020-05-18T03:31:00Z">
                  <w:rPr>
                    <w:noProof/>
                    <w:webHidden/>
                  </w:rPr>
                </w:rPrChange>
              </w:rPr>
              <w:fldChar w:fldCharType="begin"/>
            </w:r>
            <w:r w:rsidRPr="00B71D98">
              <w:rPr>
                <w:rFonts w:ascii="Times New Roman" w:hAnsi="Times New Roman" w:cs="Times New Roman"/>
                <w:i w:val="0"/>
                <w:iCs w:val="0"/>
                <w:noProof/>
                <w:webHidden/>
                <w:sz w:val="28"/>
                <w:szCs w:val="28"/>
                <w:rPrChange w:id="145" w:author="ASAD MAHMOOD" w:date="2020-05-18T03:31:00Z">
                  <w:rPr>
                    <w:noProof/>
                    <w:webHidden/>
                  </w:rPr>
                </w:rPrChange>
              </w:rPr>
              <w:instrText xml:space="preserve"> PAGEREF _Toc40664718 \h </w:instrText>
            </w:r>
            <w:r w:rsidRPr="00B71D98">
              <w:rPr>
                <w:rFonts w:ascii="Times New Roman" w:hAnsi="Times New Roman" w:cs="Times New Roman"/>
                <w:i w:val="0"/>
                <w:iCs w:val="0"/>
                <w:noProof/>
                <w:webHidden/>
                <w:sz w:val="28"/>
                <w:szCs w:val="28"/>
                <w:rPrChange w:id="146" w:author="ASAD MAHMOOD" w:date="2020-05-18T03:31:00Z">
                  <w:rPr>
                    <w:noProof/>
                    <w:webHidden/>
                  </w:rPr>
                </w:rPrChange>
              </w:rPr>
            </w:r>
          </w:ins>
          <w:r w:rsidRPr="00B71D98">
            <w:rPr>
              <w:rFonts w:ascii="Times New Roman" w:hAnsi="Times New Roman" w:cs="Times New Roman"/>
              <w:i w:val="0"/>
              <w:iCs w:val="0"/>
              <w:noProof/>
              <w:webHidden/>
              <w:sz w:val="28"/>
              <w:szCs w:val="28"/>
              <w:rPrChange w:id="147" w:author="ASAD MAHMOOD" w:date="2020-05-18T03:31:00Z">
                <w:rPr>
                  <w:noProof/>
                  <w:webHidden/>
                </w:rPr>
              </w:rPrChange>
            </w:rPr>
            <w:fldChar w:fldCharType="separate"/>
          </w:r>
          <w:ins w:id="148" w:author="ASAD MAHMOOD" w:date="2020-05-18T03:24:00Z">
            <w:r w:rsidRPr="00B71D98">
              <w:rPr>
                <w:rFonts w:ascii="Times New Roman" w:hAnsi="Times New Roman" w:cs="Times New Roman"/>
                <w:i w:val="0"/>
                <w:iCs w:val="0"/>
                <w:noProof/>
                <w:webHidden/>
                <w:sz w:val="28"/>
                <w:szCs w:val="28"/>
                <w:rPrChange w:id="149" w:author="ASAD MAHMOOD" w:date="2020-05-18T03:31:00Z">
                  <w:rPr>
                    <w:noProof/>
                    <w:webHidden/>
                  </w:rPr>
                </w:rPrChange>
              </w:rPr>
              <w:t>7</w:t>
            </w:r>
            <w:r w:rsidRPr="00B71D98">
              <w:rPr>
                <w:rFonts w:ascii="Times New Roman" w:hAnsi="Times New Roman" w:cs="Times New Roman"/>
                <w:i w:val="0"/>
                <w:iCs w:val="0"/>
                <w:noProof/>
                <w:webHidden/>
                <w:sz w:val="28"/>
                <w:szCs w:val="28"/>
                <w:rPrChange w:id="150" w:author="ASAD MAHMOOD" w:date="2020-05-18T03:31:00Z">
                  <w:rPr>
                    <w:noProof/>
                    <w:webHidden/>
                  </w:rPr>
                </w:rPrChange>
              </w:rPr>
              <w:fldChar w:fldCharType="end"/>
            </w:r>
            <w:r w:rsidRPr="00B71D98">
              <w:rPr>
                <w:rStyle w:val="Hyperlink"/>
                <w:rFonts w:ascii="Times New Roman" w:hAnsi="Times New Roman" w:cs="Times New Roman"/>
                <w:i w:val="0"/>
                <w:iCs w:val="0"/>
                <w:noProof/>
                <w:sz w:val="28"/>
                <w:szCs w:val="28"/>
                <w:rPrChange w:id="151" w:author="ASAD MAHMOOD" w:date="2020-05-18T03:31:00Z">
                  <w:rPr>
                    <w:rStyle w:val="Hyperlink"/>
                    <w:noProof/>
                  </w:rPr>
                </w:rPrChange>
              </w:rPr>
              <w:fldChar w:fldCharType="end"/>
            </w:r>
          </w:ins>
        </w:p>
        <w:p w14:paraId="50591C9F" w14:textId="6D21FC45" w:rsidR="000C5050" w:rsidRPr="00B71D98" w:rsidRDefault="000C5050">
          <w:pPr>
            <w:pStyle w:val="TOC1"/>
            <w:tabs>
              <w:tab w:val="right" w:leader="dot" w:pos="9350"/>
            </w:tabs>
            <w:rPr>
              <w:ins w:id="152" w:author="ASAD MAHMOOD" w:date="2020-05-18T03:24:00Z"/>
              <w:rFonts w:ascii="Times New Roman" w:eastAsiaTheme="minorEastAsia" w:hAnsi="Times New Roman" w:cs="Times New Roman"/>
              <w:i w:val="0"/>
              <w:iCs w:val="0"/>
              <w:noProof/>
              <w:sz w:val="28"/>
              <w:szCs w:val="28"/>
              <w:rPrChange w:id="153" w:author="ASAD MAHMOOD" w:date="2020-05-18T03:31:00Z">
                <w:rPr>
                  <w:ins w:id="154" w:author="ASAD MAHMOOD" w:date="2020-05-18T03:24:00Z"/>
                  <w:rFonts w:eastAsiaTheme="minorEastAsia" w:cstheme="minorBidi"/>
                  <w:b w:val="0"/>
                  <w:bCs w:val="0"/>
                  <w:i w:val="0"/>
                  <w:iCs w:val="0"/>
                  <w:noProof/>
                </w:rPr>
              </w:rPrChange>
            </w:rPr>
          </w:pPr>
          <w:ins w:id="155" w:author="ASAD MAHMOOD" w:date="2020-05-18T03:24:00Z">
            <w:r w:rsidRPr="00B71D98">
              <w:rPr>
                <w:rStyle w:val="Hyperlink"/>
                <w:rFonts w:ascii="Times New Roman" w:hAnsi="Times New Roman" w:cs="Times New Roman"/>
                <w:i w:val="0"/>
                <w:iCs w:val="0"/>
                <w:noProof/>
                <w:sz w:val="28"/>
                <w:szCs w:val="28"/>
                <w:rPrChange w:id="156" w:author="ASAD MAHMOOD" w:date="2020-05-18T03:31:00Z">
                  <w:rPr>
                    <w:rStyle w:val="Hyperlink"/>
                    <w:noProof/>
                  </w:rPr>
                </w:rPrChange>
              </w:rPr>
              <w:fldChar w:fldCharType="begin"/>
            </w:r>
            <w:r w:rsidRPr="00B71D98">
              <w:rPr>
                <w:rStyle w:val="Hyperlink"/>
                <w:rFonts w:ascii="Times New Roman" w:hAnsi="Times New Roman" w:cs="Times New Roman"/>
                <w:i w:val="0"/>
                <w:iCs w:val="0"/>
                <w:noProof/>
                <w:sz w:val="28"/>
                <w:szCs w:val="28"/>
                <w:rPrChange w:id="157" w:author="ASAD MAHMOOD" w:date="2020-05-18T03:31:00Z">
                  <w:rPr>
                    <w:rStyle w:val="Hyperlink"/>
                    <w:noProof/>
                  </w:rPr>
                </w:rPrChange>
              </w:rPr>
              <w:instrText xml:space="preserve"> </w:instrText>
            </w:r>
            <w:r w:rsidRPr="00B71D98">
              <w:rPr>
                <w:rFonts w:ascii="Times New Roman" w:hAnsi="Times New Roman" w:cs="Times New Roman"/>
                <w:i w:val="0"/>
                <w:iCs w:val="0"/>
                <w:noProof/>
                <w:sz w:val="28"/>
                <w:szCs w:val="28"/>
                <w:rPrChange w:id="158" w:author="ASAD MAHMOOD" w:date="2020-05-18T03:31:00Z">
                  <w:rPr>
                    <w:noProof/>
                  </w:rPr>
                </w:rPrChange>
              </w:rPr>
              <w:instrText>HYPERLINK \l "_Toc40664720"</w:instrText>
            </w:r>
            <w:r w:rsidRPr="00B71D98">
              <w:rPr>
                <w:rStyle w:val="Hyperlink"/>
                <w:rFonts w:ascii="Times New Roman" w:hAnsi="Times New Roman" w:cs="Times New Roman"/>
                <w:i w:val="0"/>
                <w:iCs w:val="0"/>
                <w:noProof/>
                <w:sz w:val="28"/>
                <w:szCs w:val="28"/>
                <w:rPrChange w:id="159" w:author="ASAD MAHMOOD" w:date="2020-05-18T03:31:00Z">
                  <w:rPr>
                    <w:rStyle w:val="Hyperlink"/>
                    <w:noProof/>
                  </w:rPr>
                </w:rPrChange>
              </w:rPr>
              <w:instrText xml:space="preserve"> </w:instrText>
            </w:r>
            <w:r w:rsidRPr="00B71D98">
              <w:rPr>
                <w:rStyle w:val="Hyperlink"/>
                <w:rFonts w:ascii="Times New Roman" w:hAnsi="Times New Roman" w:cs="Times New Roman"/>
                <w:i w:val="0"/>
                <w:iCs w:val="0"/>
                <w:noProof/>
                <w:sz w:val="28"/>
                <w:szCs w:val="28"/>
                <w:rPrChange w:id="160" w:author="ASAD MAHMOOD" w:date="2020-05-18T03:31:00Z">
                  <w:rPr>
                    <w:rStyle w:val="Hyperlink"/>
                    <w:noProof/>
                  </w:rPr>
                </w:rPrChange>
              </w:rPr>
            </w:r>
            <w:r w:rsidRPr="00B71D98">
              <w:rPr>
                <w:rStyle w:val="Hyperlink"/>
                <w:rFonts w:ascii="Times New Roman" w:hAnsi="Times New Roman" w:cs="Times New Roman"/>
                <w:i w:val="0"/>
                <w:iCs w:val="0"/>
                <w:noProof/>
                <w:sz w:val="28"/>
                <w:szCs w:val="28"/>
                <w:rPrChange w:id="161" w:author="ASAD MAHMOOD" w:date="2020-05-18T03:31:00Z">
                  <w:rPr>
                    <w:rStyle w:val="Hyperlink"/>
                    <w:noProof/>
                  </w:rPr>
                </w:rPrChange>
              </w:rPr>
              <w:fldChar w:fldCharType="separate"/>
            </w:r>
            <w:r w:rsidRPr="00B71D98">
              <w:rPr>
                <w:rStyle w:val="Hyperlink"/>
                <w:rFonts w:ascii="Times New Roman" w:hAnsi="Times New Roman" w:cs="Times New Roman"/>
                <w:i w:val="0"/>
                <w:iCs w:val="0"/>
                <w:noProof/>
                <w:sz w:val="28"/>
                <w:szCs w:val="28"/>
                <w:rPrChange w:id="162" w:author="ASAD MAHMOOD" w:date="2020-05-18T03:31:00Z">
                  <w:rPr>
                    <w:rStyle w:val="Hyperlink"/>
                    <w:noProof/>
                  </w:rPr>
                </w:rPrChange>
              </w:rPr>
              <w:t>Exercise 4: Create a Dictionary</w:t>
            </w:r>
            <w:r w:rsidRPr="00B71D98">
              <w:rPr>
                <w:rFonts w:ascii="Times New Roman" w:hAnsi="Times New Roman" w:cs="Times New Roman"/>
                <w:i w:val="0"/>
                <w:iCs w:val="0"/>
                <w:noProof/>
                <w:webHidden/>
                <w:sz w:val="28"/>
                <w:szCs w:val="28"/>
                <w:rPrChange w:id="163" w:author="ASAD MAHMOOD" w:date="2020-05-18T03:31:00Z">
                  <w:rPr>
                    <w:noProof/>
                    <w:webHidden/>
                  </w:rPr>
                </w:rPrChange>
              </w:rPr>
              <w:tab/>
            </w:r>
            <w:r w:rsidRPr="00B71D98">
              <w:rPr>
                <w:rFonts w:ascii="Times New Roman" w:hAnsi="Times New Roman" w:cs="Times New Roman"/>
                <w:i w:val="0"/>
                <w:iCs w:val="0"/>
                <w:noProof/>
                <w:webHidden/>
                <w:sz w:val="28"/>
                <w:szCs w:val="28"/>
                <w:rPrChange w:id="164" w:author="ASAD MAHMOOD" w:date="2020-05-18T03:31:00Z">
                  <w:rPr>
                    <w:noProof/>
                    <w:webHidden/>
                  </w:rPr>
                </w:rPrChange>
              </w:rPr>
              <w:fldChar w:fldCharType="begin"/>
            </w:r>
            <w:r w:rsidRPr="00B71D98">
              <w:rPr>
                <w:rFonts w:ascii="Times New Roman" w:hAnsi="Times New Roman" w:cs="Times New Roman"/>
                <w:i w:val="0"/>
                <w:iCs w:val="0"/>
                <w:noProof/>
                <w:webHidden/>
                <w:sz w:val="28"/>
                <w:szCs w:val="28"/>
                <w:rPrChange w:id="165" w:author="ASAD MAHMOOD" w:date="2020-05-18T03:31:00Z">
                  <w:rPr>
                    <w:noProof/>
                    <w:webHidden/>
                  </w:rPr>
                </w:rPrChange>
              </w:rPr>
              <w:instrText xml:space="preserve"> PAGEREF _Toc40664720 \h </w:instrText>
            </w:r>
            <w:r w:rsidRPr="00B71D98">
              <w:rPr>
                <w:rFonts w:ascii="Times New Roman" w:hAnsi="Times New Roman" w:cs="Times New Roman"/>
                <w:i w:val="0"/>
                <w:iCs w:val="0"/>
                <w:noProof/>
                <w:webHidden/>
                <w:sz w:val="28"/>
                <w:szCs w:val="28"/>
                <w:rPrChange w:id="166" w:author="ASAD MAHMOOD" w:date="2020-05-18T03:31:00Z">
                  <w:rPr>
                    <w:noProof/>
                    <w:webHidden/>
                  </w:rPr>
                </w:rPrChange>
              </w:rPr>
            </w:r>
          </w:ins>
          <w:r w:rsidRPr="00B71D98">
            <w:rPr>
              <w:rFonts w:ascii="Times New Roman" w:hAnsi="Times New Roman" w:cs="Times New Roman"/>
              <w:i w:val="0"/>
              <w:iCs w:val="0"/>
              <w:noProof/>
              <w:webHidden/>
              <w:sz w:val="28"/>
              <w:szCs w:val="28"/>
              <w:rPrChange w:id="167" w:author="ASAD MAHMOOD" w:date="2020-05-18T03:31:00Z">
                <w:rPr>
                  <w:noProof/>
                  <w:webHidden/>
                </w:rPr>
              </w:rPrChange>
            </w:rPr>
            <w:fldChar w:fldCharType="separate"/>
          </w:r>
          <w:ins w:id="168" w:author="ASAD MAHMOOD" w:date="2020-05-18T03:24:00Z">
            <w:r w:rsidRPr="00B71D98">
              <w:rPr>
                <w:rFonts w:ascii="Times New Roman" w:hAnsi="Times New Roman" w:cs="Times New Roman"/>
                <w:i w:val="0"/>
                <w:iCs w:val="0"/>
                <w:noProof/>
                <w:webHidden/>
                <w:sz w:val="28"/>
                <w:szCs w:val="28"/>
                <w:rPrChange w:id="169" w:author="ASAD MAHMOOD" w:date="2020-05-18T03:31:00Z">
                  <w:rPr>
                    <w:noProof/>
                    <w:webHidden/>
                  </w:rPr>
                </w:rPrChange>
              </w:rPr>
              <w:t>11</w:t>
            </w:r>
            <w:r w:rsidRPr="00B71D98">
              <w:rPr>
                <w:rFonts w:ascii="Times New Roman" w:hAnsi="Times New Roman" w:cs="Times New Roman"/>
                <w:i w:val="0"/>
                <w:iCs w:val="0"/>
                <w:noProof/>
                <w:webHidden/>
                <w:sz w:val="28"/>
                <w:szCs w:val="28"/>
                <w:rPrChange w:id="170" w:author="ASAD MAHMOOD" w:date="2020-05-18T03:31:00Z">
                  <w:rPr>
                    <w:noProof/>
                    <w:webHidden/>
                  </w:rPr>
                </w:rPrChange>
              </w:rPr>
              <w:fldChar w:fldCharType="end"/>
            </w:r>
            <w:r w:rsidRPr="00B71D98">
              <w:rPr>
                <w:rStyle w:val="Hyperlink"/>
                <w:rFonts w:ascii="Times New Roman" w:hAnsi="Times New Roman" w:cs="Times New Roman"/>
                <w:i w:val="0"/>
                <w:iCs w:val="0"/>
                <w:noProof/>
                <w:sz w:val="28"/>
                <w:szCs w:val="28"/>
                <w:rPrChange w:id="171" w:author="ASAD MAHMOOD" w:date="2020-05-18T03:31:00Z">
                  <w:rPr>
                    <w:rStyle w:val="Hyperlink"/>
                    <w:noProof/>
                  </w:rPr>
                </w:rPrChange>
              </w:rPr>
              <w:fldChar w:fldCharType="end"/>
            </w:r>
          </w:ins>
        </w:p>
        <w:p w14:paraId="05ABD675" w14:textId="0D1552B1" w:rsidR="000C5050" w:rsidRPr="00B71D98" w:rsidRDefault="000C5050">
          <w:pPr>
            <w:pStyle w:val="TOC1"/>
            <w:tabs>
              <w:tab w:val="right" w:leader="dot" w:pos="9350"/>
            </w:tabs>
            <w:rPr>
              <w:ins w:id="172" w:author="ASAD MAHMOOD" w:date="2020-05-18T03:24:00Z"/>
              <w:rFonts w:ascii="Times New Roman" w:eastAsiaTheme="minorEastAsia" w:hAnsi="Times New Roman" w:cs="Times New Roman"/>
              <w:i w:val="0"/>
              <w:iCs w:val="0"/>
              <w:noProof/>
              <w:sz w:val="28"/>
              <w:szCs w:val="28"/>
              <w:rPrChange w:id="173" w:author="ASAD MAHMOOD" w:date="2020-05-18T03:31:00Z">
                <w:rPr>
                  <w:ins w:id="174" w:author="ASAD MAHMOOD" w:date="2020-05-18T03:24:00Z"/>
                  <w:rFonts w:eastAsiaTheme="minorEastAsia" w:cstheme="minorBidi"/>
                  <w:b w:val="0"/>
                  <w:bCs w:val="0"/>
                  <w:i w:val="0"/>
                  <w:iCs w:val="0"/>
                  <w:noProof/>
                </w:rPr>
              </w:rPrChange>
            </w:rPr>
          </w:pPr>
          <w:ins w:id="175" w:author="ASAD MAHMOOD" w:date="2020-05-18T03:24:00Z">
            <w:r w:rsidRPr="00B71D98">
              <w:rPr>
                <w:rStyle w:val="Hyperlink"/>
                <w:rFonts w:ascii="Times New Roman" w:hAnsi="Times New Roman" w:cs="Times New Roman"/>
                <w:i w:val="0"/>
                <w:iCs w:val="0"/>
                <w:noProof/>
                <w:sz w:val="28"/>
                <w:szCs w:val="28"/>
                <w:rPrChange w:id="176" w:author="ASAD MAHMOOD" w:date="2020-05-18T03:31:00Z">
                  <w:rPr>
                    <w:rStyle w:val="Hyperlink"/>
                    <w:noProof/>
                  </w:rPr>
                </w:rPrChange>
              </w:rPr>
              <w:fldChar w:fldCharType="begin"/>
            </w:r>
            <w:r w:rsidRPr="00B71D98">
              <w:rPr>
                <w:rStyle w:val="Hyperlink"/>
                <w:rFonts w:ascii="Times New Roman" w:hAnsi="Times New Roman" w:cs="Times New Roman"/>
                <w:i w:val="0"/>
                <w:iCs w:val="0"/>
                <w:noProof/>
                <w:sz w:val="28"/>
                <w:szCs w:val="28"/>
                <w:rPrChange w:id="177" w:author="ASAD MAHMOOD" w:date="2020-05-18T03:31:00Z">
                  <w:rPr>
                    <w:rStyle w:val="Hyperlink"/>
                    <w:noProof/>
                  </w:rPr>
                </w:rPrChange>
              </w:rPr>
              <w:instrText xml:space="preserve"> </w:instrText>
            </w:r>
            <w:r w:rsidRPr="00B71D98">
              <w:rPr>
                <w:rFonts w:ascii="Times New Roman" w:hAnsi="Times New Roman" w:cs="Times New Roman"/>
                <w:i w:val="0"/>
                <w:iCs w:val="0"/>
                <w:noProof/>
                <w:sz w:val="28"/>
                <w:szCs w:val="28"/>
                <w:rPrChange w:id="178" w:author="ASAD MAHMOOD" w:date="2020-05-18T03:31:00Z">
                  <w:rPr>
                    <w:noProof/>
                  </w:rPr>
                </w:rPrChange>
              </w:rPr>
              <w:instrText>HYPERLINK \l "_Toc40664721"</w:instrText>
            </w:r>
            <w:r w:rsidRPr="00B71D98">
              <w:rPr>
                <w:rStyle w:val="Hyperlink"/>
                <w:rFonts w:ascii="Times New Roman" w:hAnsi="Times New Roman" w:cs="Times New Roman"/>
                <w:i w:val="0"/>
                <w:iCs w:val="0"/>
                <w:noProof/>
                <w:sz w:val="28"/>
                <w:szCs w:val="28"/>
                <w:rPrChange w:id="179" w:author="ASAD MAHMOOD" w:date="2020-05-18T03:31:00Z">
                  <w:rPr>
                    <w:rStyle w:val="Hyperlink"/>
                    <w:noProof/>
                  </w:rPr>
                </w:rPrChange>
              </w:rPr>
              <w:instrText xml:space="preserve"> </w:instrText>
            </w:r>
            <w:r w:rsidRPr="00B71D98">
              <w:rPr>
                <w:rStyle w:val="Hyperlink"/>
                <w:rFonts w:ascii="Times New Roman" w:hAnsi="Times New Roman" w:cs="Times New Roman"/>
                <w:i w:val="0"/>
                <w:iCs w:val="0"/>
                <w:noProof/>
                <w:sz w:val="28"/>
                <w:szCs w:val="28"/>
                <w:rPrChange w:id="180" w:author="ASAD MAHMOOD" w:date="2020-05-18T03:31:00Z">
                  <w:rPr>
                    <w:rStyle w:val="Hyperlink"/>
                    <w:noProof/>
                  </w:rPr>
                </w:rPrChange>
              </w:rPr>
            </w:r>
            <w:r w:rsidRPr="00B71D98">
              <w:rPr>
                <w:rStyle w:val="Hyperlink"/>
                <w:rFonts w:ascii="Times New Roman" w:hAnsi="Times New Roman" w:cs="Times New Roman"/>
                <w:i w:val="0"/>
                <w:iCs w:val="0"/>
                <w:noProof/>
                <w:sz w:val="28"/>
                <w:szCs w:val="28"/>
                <w:rPrChange w:id="181" w:author="ASAD MAHMOOD" w:date="2020-05-18T03:31:00Z">
                  <w:rPr>
                    <w:rStyle w:val="Hyperlink"/>
                    <w:noProof/>
                  </w:rPr>
                </w:rPrChange>
              </w:rPr>
              <w:fldChar w:fldCharType="separate"/>
            </w:r>
            <w:r w:rsidRPr="00B71D98">
              <w:rPr>
                <w:rStyle w:val="Hyperlink"/>
                <w:rFonts w:ascii="Times New Roman" w:hAnsi="Times New Roman" w:cs="Times New Roman"/>
                <w:i w:val="0"/>
                <w:iCs w:val="0"/>
                <w:noProof/>
                <w:sz w:val="28"/>
                <w:szCs w:val="28"/>
                <w:rPrChange w:id="182" w:author="ASAD MAHMOOD" w:date="2020-05-18T03:31:00Z">
                  <w:rPr>
                    <w:rStyle w:val="Hyperlink"/>
                    <w:noProof/>
                  </w:rPr>
                </w:rPrChange>
              </w:rPr>
              <w:t>Exercise 5: Upload a corpus of documents</w:t>
            </w:r>
            <w:r w:rsidRPr="00B71D98">
              <w:rPr>
                <w:rFonts w:ascii="Times New Roman" w:hAnsi="Times New Roman" w:cs="Times New Roman"/>
                <w:i w:val="0"/>
                <w:iCs w:val="0"/>
                <w:noProof/>
                <w:webHidden/>
                <w:sz w:val="28"/>
                <w:szCs w:val="28"/>
                <w:rPrChange w:id="183" w:author="ASAD MAHMOOD" w:date="2020-05-18T03:31:00Z">
                  <w:rPr>
                    <w:noProof/>
                    <w:webHidden/>
                  </w:rPr>
                </w:rPrChange>
              </w:rPr>
              <w:tab/>
            </w:r>
            <w:r w:rsidRPr="00B71D98">
              <w:rPr>
                <w:rFonts w:ascii="Times New Roman" w:hAnsi="Times New Roman" w:cs="Times New Roman"/>
                <w:i w:val="0"/>
                <w:iCs w:val="0"/>
                <w:noProof/>
                <w:webHidden/>
                <w:sz w:val="28"/>
                <w:szCs w:val="28"/>
                <w:rPrChange w:id="184" w:author="ASAD MAHMOOD" w:date="2020-05-18T03:31:00Z">
                  <w:rPr>
                    <w:noProof/>
                    <w:webHidden/>
                  </w:rPr>
                </w:rPrChange>
              </w:rPr>
              <w:fldChar w:fldCharType="begin"/>
            </w:r>
            <w:r w:rsidRPr="00B71D98">
              <w:rPr>
                <w:rFonts w:ascii="Times New Roman" w:hAnsi="Times New Roman" w:cs="Times New Roman"/>
                <w:i w:val="0"/>
                <w:iCs w:val="0"/>
                <w:noProof/>
                <w:webHidden/>
                <w:sz w:val="28"/>
                <w:szCs w:val="28"/>
                <w:rPrChange w:id="185" w:author="ASAD MAHMOOD" w:date="2020-05-18T03:31:00Z">
                  <w:rPr>
                    <w:noProof/>
                    <w:webHidden/>
                  </w:rPr>
                </w:rPrChange>
              </w:rPr>
              <w:instrText xml:space="preserve"> PAGEREF _Toc40664721 \h </w:instrText>
            </w:r>
            <w:r w:rsidRPr="00B71D98">
              <w:rPr>
                <w:rFonts w:ascii="Times New Roman" w:hAnsi="Times New Roman" w:cs="Times New Roman"/>
                <w:i w:val="0"/>
                <w:iCs w:val="0"/>
                <w:noProof/>
                <w:webHidden/>
                <w:sz w:val="28"/>
                <w:szCs w:val="28"/>
                <w:rPrChange w:id="186" w:author="ASAD MAHMOOD" w:date="2020-05-18T03:31:00Z">
                  <w:rPr>
                    <w:noProof/>
                    <w:webHidden/>
                  </w:rPr>
                </w:rPrChange>
              </w:rPr>
            </w:r>
          </w:ins>
          <w:r w:rsidRPr="00B71D98">
            <w:rPr>
              <w:rFonts w:ascii="Times New Roman" w:hAnsi="Times New Roman" w:cs="Times New Roman"/>
              <w:i w:val="0"/>
              <w:iCs w:val="0"/>
              <w:noProof/>
              <w:webHidden/>
              <w:sz w:val="28"/>
              <w:szCs w:val="28"/>
              <w:rPrChange w:id="187" w:author="ASAD MAHMOOD" w:date="2020-05-18T03:31:00Z">
                <w:rPr>
                  <w:noProof/>
                  <w:webHidden/>
                </w:rPr>
              </w:rPrChange>
            </w:rPr>
            <w:fldChar w:fldCharType="separate"/>
          </w:r>
          <w:ins w:id="188" w:author="ASAD MAHMOOD" w:date="2020-05-18T03:24:00Z">
            <w:r w:rsidRPr="00B71D98">
              <w:rPr>
                <w:rFonts w:ascii="Times New Roman" w:hAnsi="Times New Roman" w:cs="Times New Roman"/>
                <w:i w:val="0"/>
                <w:iCs w:val="0"/>
                <w:noProof/>
                <w:webHidden/>
                <w:sz w:val="28"/>
                <w:szCs w:val="28"/>
                <w:rPrChange w:id="189" w:author="ASAD MAHMOOD" w:date="2020-05-18T03:31:00Z">
                  <w:rPr>
                    <w:noProof/>
                    <w:webHidden/>
                  </w:rPr>
                </w:rPrChange>
              </w:rPr>
              <w:t>13</w:t>
            </w:r>
            <w:r w:rsidRPr="00B71D98">
              <w:rPr>
                <w:rFonts w:ascii="Times New Roman" w:hAnsi="Times New Roman" w:cs="Times New Roman"/>
                <w:i w:val="0"/>
                <w:iCs w:val="0"/>
                <w:noProof/>
                <w:webHidden/>
                <w:sz w:val="28"/>
                <w:szCs w:val="28"/>
                <w:rPrChange w:id="190" w:author="ASAD MAHMOOD" w:date="2020-05-18T03:31:00Z">
                  <w:rPr>
                    <w:noProof/>
                    <w:webHidden/>
                  </w:rPr>
                </w:rPrChange>
              </w:rPr>
              <w:fldChar w:fldCharType="end"/>
            </w:r>
            <w:r w:rsidRPr="00B71D98">
              <w:rPr>
                <w:rStyle w:val="Hyperlink"/>
                <w:rFonts w:ascii="Times New Roman" w:hAnsi="Times New Roman" w:cs="Times New Roman"/>
                <w:i w:val="0"/>
                <w:iCs w:val="0"/>
                <w:noProof/>
                <w:sz w:val="28"/>
                <w:szCs w:val="28"/>
                <w:rPrChange w:id="191" w:author="ASAD MAHMOOD" w:date="2020-05-18T03:31:00Z">
                  <w:rPr>
                    <w:rStyle w:val="Hyperlink"/>
                    <w:noProof/>
                  </w:rPr>
                </w:rPrChange>
              </w:rPr>
              <w:fldChar w:fldCharType="end"/>
            </w:r>
          </w:ins>
        </w:p>
        <w:p w14:paraId="2C4F000D" w14:textId="4F5EE2DF" w:rsidR="000C5050" w:rsidRPr="00B71D98" w:rsidRDefault="000C5050">
          <w:pPr>
            <w:pStyle w:val="TOC1"/>
            <w:tabs>
              <w:tab w:val="right" w:leader="dot" w:pos="9350"/>
            </w:tabs>
            <w:rPr>
              <w:ins w:id="192" w:author="ASAD MAHMOOD" w:date="2020-05-18T03:24:00Z"/>
              <w:rFonts w:ascii="Times New Roman" w:eastAsiaTheme="minorEastAsia" w:hAnsi="Times New Roman" w:cs="Times New Roman"/>
              <w:i w:val="0"/>
              <w:iCs w:val="0"/>
              <w:noProof/>
              <w:sz w:val="28"/>
              <w:szCs w:val="28"/>
              <w:rPrChange w:id="193" w:author="ASAD MAHMOOD" w:date="2020-05-18T03:31:00Z">
                <w:rPr>
                  <w:ins w:id="194" w:author="ASAD MAHMOOD" w:date="2020-05-18T03:24:00Z"/>
                  <w:rFonts w:eastAsiaTheme="minorEastAsia" w:cstheme="minorBidi"/>
                  <w:b w:val="0"/>
                  <w:bCs w:val="0"/>
                  <w:i w:val="0"/>
                  <w:iCs w:val="0"/>
                  <w:noProof/>
                </w:rPr>
              </w:rPrChange>
            </w:rPr>
          </w:pPr>
          <w:ins w:id="195" w:author="ASAD MAHMOOD" w:date="2020-05-18T03:24:00Z">
            <w:r w:rsidRPr="00B71D98">
              <w:rPr>
                <w:rStyle w:val="Hyperlink"/>
                <w:rFonts w:ascii="Times New Roman" w:hAnsi="Times New Roman" w:cs="Times New Roman"/>
                <w:i w:val="0"/>
                <w:iCs w:val="0"/>
                <w:noProof/>
                <w:sz w:val="28"/>
                <w:szCs w:val="28"/>
                <w:rPrChange w:id="196" w:author="ASAD MAHMOOD" w:date="2020-05-18T03:31:00Z">
                  <w:rPr>
                    <w:rStyle w:val="Hyperlink"/>
                    <w:noProof/>
                  </w:rPr>
                </w:rPrChange>
              </w:rPr>
              <w:fldChar w:fldCharType="begin"/>
            </w:r>
            <w:r w:rsidRPr="00B71D98">
              <w:rPr>
                <w:rStyle w:val="Hyperlink"/>
                <w:rFonts w:ascii="Times New Roman" w:hAnsi="Times New Roman" w:cs="Times New Roman"/>
                <w:i w:val="0"/>
                <w:iCs w:val="0"/>
                <w:noProof/>
                <w:sz w:val="28"/>
                <w:szCs w:val="28"/>
                <w:rPrChange w:id="197" w:author="ASAD MAHMOOD" w:date="2020-05-18T03:31:00Z">
                  <w:rPr>
                    <w:rStyle w:val="Hyperlink"/>
                    <w:noProof/>
                  </w:rPr>
                </w:rPrChange>
              </w:rPr>
              <w:instrText xml:space="preserve"> </w:instrText>
            </w:r>
            <w:r w:rsidRPr="00B71D98">
              <w:rPr>
                <w:rFonts w:ascii="Times New Roman" w:hAnsi="Times New Roman" w:cs="Times New Roman"/>
                <w:i w:val="0"/>
                <w:iCs w:val="0"/>
                <w:noProof/>
                <w:sz w:val="28"/>
                <w:szCs w:val="28"/>
                <w:rPrChange w:id="198" w:author="ASAD MAHMOOD" w:date="2020-05-18T03:31:00Z">
                  <w:rPr>
                    <w:noProof/>
                  </w:rPr>
                </w:rPrChange>
              </w:rPr>
              <w:instrText>HYPERLINK \l "_Toc40664722"</w:instrText>
            </w:r>
            <w:r w:rsidRPr="00B71D98">
              <w:rPr>
                <w:rStyle w:val="Hyperlink"/>
                <w:rFonts w:ascii="Times New Roman" w:hAnsi="Times New Roman" w:cs="Times New Roman"/>
                <w:i w:val="0"/>
                <w:iCs w:val="0"/>
                <w:noProof/>
                <w:sz w:val="28"/>
                <w:szCs w:val="28"/>
                <w:rPrChange w:id="199" w:author="ASAD MAHMOOD" w:date="2020-05-18T03:31:00Z">
                  <w:rPr>
                    <w:rStyle w:val="Hyperlink"/>
                    <w:noProof/>
                  </w:rPr>
                </w:rPrChange>
              </w:rPr>
              <w:instrText xml:space="preserve"> </w:instrText>
            </w:r>
            <w:r w:rsidRPr="00B71D98">
              <w:rPr>
                <w:rStyle w:val="Hyperlink"/>
                <w:rFonts w:ascii="Times New Roman" w:hAnsi="Times New Roman" w:cs="Times New Roman"/>
                <w:i w:val="0"/>
                <w:iCs w:val="0"/>
                <w:noProof/>
                <w:sz w:val="28"/>
                <w:szCs w:val="28"/>
                <w:rPrChange w:id="200" w:author="ASAD MAHMOOD" w:date="2020-05-18T03:31:00Z">
                  <w:rPr>
                    <w:rStyle w:val="Hyperlink"/>
                    <w:noProof/>
                  </w:rPr>
                </w:rPrChange>
              </w:rPr>
            </w:r>
            <w:r w:rsidRPr="00B71D98">
              <w:rPr>
                <w:rStyle w:val="Hyperlink"/>
                <w:rFonts w:ascii="Times New Roman" w:hAnsi="Times New Roman" w:cs="Times New Roman"/>
                <w:i w:val="0"/>
                <w:iCs w:val="0"/>
                <w:noProof/>
                <w:sz w:val="28"/>
                <w:szCs w:val="28"/>
                <w:rPrChange w:id="201" w:author="ASAD MAHMOOD" w:date="2020-05-18T03:31:00Z">
                  <w:rPr>
                    <w:rStyle w:val="Hyperlink"/>
                    <w:noProof/>
                  </w:rPr>
                </w:rPrChange>
              </w:rPr>
              <w:fldChar w:fldCharType="separate"/>
            </w:r>
            <w:r w:rsidRPr="00B71D98">
              <w:rPr>
                <w:rStyle w:val="Hyperlink"/>
                <w:rFonts w:ascii="Times New Roman" w:hAnsi="Times New Roman" w:cs="Times New Roman"/>
                <w:i w:val="0"/>
                <w:iCs w:val="0"/>
                <w:noProof/>
                <w:sz w:val="28"/>
                <w:szCs w:val="28"/>
                <w:rPrChange w:id="202" w:author="ASAD MAHMOOD" w:date="2020-05-18T03:31:00Z">
                  <w:rPr>
                    <w:rStyle w:val="Hyperlink"/>
                    <w:noProof/>
                  </w:rPr>
                </w:rPrChange>
              </w:rPr>
              <w:t>Exercise 6: Perform Manual Annotation</w:t>
            </w:r>
            <w:r w:rsidRPr="00B71D98">
              <w:rPr>
                <w:rFonts w:ascii="Times New Roman" w:hAnsi="Times New Roman" w:cs="Times New Roman"/>
                <w:i w:val="0"/>
                <w:iCs w:val="0"/>
                <w:noProof/>
                <w:webHidden/>
                <w:sz w:val="28"/>
                <w:szCs w:val="28"/>
                <w:rPrChange w:id="203" w:author="ASAD MAHMOOD" w:date="2020-05-18T03:31:00Z">
                  <w:rPr>
                    <w:noProof/>
                    <w:webHidden/>
                  </w:rPr>
                </w:rPrChange>
              </w:rPr>
              <w:tab/>
            </w:r>
            <w:r w:rsidRPr="00B71D98">
              <w:rPr>
                <w:rFonts w:ascii="Times New Roman" w:hAnsi="Times New Roman" w:cs="Times New Roman"/>
                <w:i w:val="0"/>
                <w:iCs w:val="0"/>
                <w:noProof/>
                <w:webHidden/>
                <w:sz w:val="28"/>
                <w:szCs w:val="28"/>
                <w:rPrChange w:id="204" w:author="ASAD MAHMOOD" w:date="2020-05-18T03:31:00Z">
                  <w:rPr>
                    <w:noProof/>
                    <w:webHidden/>
                  </w:rPr>
                </w:rPrChange>
              </w:rPr>
              <w:fldChar w:fldCharType="begin"/>
            </w:r>
            <w:r w:rsidRPr="00B71D98">
              <w:rPr>
                <w:rFonts w:ascii="Times New Roman" w:hAnsi="Times New Roman" w:cs="Times New Roman"/>
                <w:i w:val="0"/>
                <w:iCs w:val="0"/>
                <w:noProof/>
                <w:webHidden/>
                <w:sz w:val="28"/>
                <w:szCs w:val="28"/>
                <w:rPrChange w:id="205" w:author="ASAD MAHMOOD" w:date="2020-05-18T03:31:00Z">
                  <w:rPr>
                    <w:noProof/>
                    <w:webHidden/>
                  </w:rPr>
                </w:rPrChange>
              </w:rPr>
              <w:instrText xml:space="preserve"> PAGEREF _Toc40664722 \h </w:instrText>
            </w:r>
            <w:r w:rsidRPr="00B71D98">
              <w:rPr>
                <w:rFonts w:ascii="Times New Roman" w:hAnsi="Times New Roman" w:cs="Times New Roman"/>
                <w:i w:val="0"/>
                <w:iCs w:val="0"/>
                <w:noProof/>
                <w:webHidden/>
                <w:sz w:val="28"/>
                <w:szCs w:val="28"/>
                <w:rPrChange w:id="206" w:author="ASAD MAHMOOD" w:date="2020-05-18T03:31:00Z">
                  <w:rPr>
                    <w:noProof/>
                    <w:webHidden/>
                  </w:rPr>
                </w:rPrChange>
              </w:rPr>
            </w:r>
          </w:ins>
          <w:r w:rsidRPr="00B71D98">
            <w:rPr>
              <w:rFonts w:ascii="Times New Roman" w:hAnsi="Times New Roman" w:cs="Times New Roman"/>
              <w:i w:val="0"/>
              <w:iCs w:val="0"/>
              <w:noProof/>
              <w:webHidden/>
              <w:sz w:val="28"/>
              <w:szCs w:val="28"/>
              <w:rPrChange w:id="207" w:author="ASAD MAHMOOD" w:date="2020-05-18T03:31:00Z">
                <w:rPr>
                  <w:noProof/>
                  <w:webHidden/>
                </w:rPr>
              </w:rPrChange>
            </w:rPr>
            <w:fldChar w:fldCharType="separate"/>
          </w:r>
          <w:ins w:id="208" w:author="ASAD MAHMOOD" w:date="2020-05-18T03:24:00Z">
            <w:r w:rsidRPr="00B71D98">
              <w:rPr>
                <w:rFonts w:ascii="Times New Roman" w:hAnsi="Times New Roman" w:cs="Times New Roman"/>
                <w:i w:val="0"/>
                <w:iCs w:val="0"/>
                <w:noProof/>
                <w:webHidden/>
                <w:sz w:val="28"/>
                <w:szCs w:val="28"/>
                <w:rPrChange w:id="209" w:author="ASAD MAHMOOD" w:date="2020-05-18T03:31:00Z">
                  <w:rPr>
                    <w:noProof/>
                    <w:webHidden/>
                  </w:rPr>
                </w:rPrChange>
              </w:rPr>
              <w:t>16</w:t>
            </w:r>
            <w:r w:rsidRPr="00B71D98">
              <w:rPr>
                <w:rFonts w:ascii="Times New Roman" w:hAnsi="Times New Roman" w:cs="Times New Roman"/>
                <w:i w:val="0"/>
                <w:iCs w:val="0"/>
                <w:noProof/>
                <w:webHidden/>
                <w:sz w:val="28"/>
                <w:szCs w:val="28"/>
                <w:rPrChange w:id="210" w:author="ASAD MAHMOOD" w:date="2020-05-18T03:31:00Z">
                  <w:rPr>
                    <w:noProof/>
                    <w:webHidden/>
                  </w:rPr>
                </w:rPrChange>
              </w:rPr>
              <w:fldChar w:fldCharType="end"/>
            </w:r>
            <w:r w:rsidRPr="00B71D98">
              <w:rPr>
                <w:rStyle w:val="Hyperlink"/>
                <w:rFonts w:ascii="Times New Roman" w:hAnsi="Times New Roman" w:cs="Times New Roman"/>
                <w:i w:val="0"/>
                <w:iCs w:val="0"/>
                <w:noProof/>
                <w:sz w:val="28"/>
                <w:szCs w:val="28"/>
                <w:rPrChange w:id="211" w:author="ASAD MAHMOOD" w:date="2020-05-18T03:31:00Z">
                  <w:rPr>
                    <w:rStyle w:val="Hyperlink"/>
                    <w:noProof/>
                  </w:rPr>
                </w:rPrChange>
              </w:rPr>
              <w:fldChar w:fldCharType="end"/>
            </w:r>
          </w:ins>
        </w:p>
        <w:p w14:paraId="712C463E" w14:textId="54B7BC18" w:rsidR="000C5050" w:rsidRPr="00B71D98" w:rsidRDefault="000C5050">
          <w:pPr>
            <w:pStyle w:val="TOC1"/>
            <w:tabs>
              <w:tab w:val="right" w:leader="dot" w:pos="9350"/>
            </w:tabs>
            <w:rPr>
              <w:ins w:id="212" w:author="ASAD MAHMOOD" w:date="2020-05-18T03:24:00Z"/>
              <w:rFonts w:ascii="Times New Roman" w:eastAsiaTheme="minorEastAsia" w:hAnsi="Times New Roman" w:cs="Times New Roman"/>
              <w:i w:val="0"/>
              <w:iCs w:val="0"/>
              <w:noProof/>
              <w:sz w:val="28"/>
              <w:szCs w:val="28"/>
              <w:rPrChange w:id="213" w:author="ASAD MAHMOOD" w:date="2020-05-18T03:31:00Z">
                <w:rPr>
                  <w:ins w:id="214" w:author="ASAD MAHMOOD" w:date="2020-05-18T03:24:00Z"/>
                  <w:rFonts w:eastAsiaTheme="minorEastAsia" w:cstheme="minorBidi"/>
                  <w:b w:val="0"/>
                  <w:bCs w:val="0"/>
                  <w:i w:val="0"/>
                  <w:iCs w:val="0"/>
                  <w:noProof/>
                </w:rPr>
              </w:rPrChange>
            </w:rPr>
          </w:pPr>
          <w:ins w:id="215" w:author="ASAD MAHMOOD" w:date="2020-05-18T03:24:00Z">
            <w:r w:rsidRPr="00B71D98">
              <w:rPr>
                <w:rStyle w:val="Hyperlink"/>
                <w:rFonts w:ascii="Times New Roman" w:hAnsi="Times New Roman" w:cs="Times New Roman"/>
                <w:i w:val="0"/>
                <w:iCs w:val="0"/>
                <w:noProof/>
                <w:sz w:val="28"/>
                <w:szCs w:val="28"/>
                <w:rPrChange w:id="216" w:author="ASAD MAHMOOD" w:date="2020-05-18T03:31:00Z">
                  <w:rPr>
                    <w:rStyle w:val="Hyperlink"/>
                    <w:noProof/>
                  </w:rPr>
                </w:rPrChange>
              </w:rPr>
              <w:fldChar w:fldCharType="begin"/>
            </w:r>
            <w:r w:rsidRPr="00B71D98">
              <w:rPr>
                <w:rStyle w:val="Hyperlink"/>
                <w:rFonts w:ascii="Times New Roman" w:hAnsi="Times New Roman" w:cs="Times New Roman"/>
                <w:i w:val="0"/>
                <w:iCs w:val="0"/>
                <w:noProof/>
                <w:sz w:val="28"/>
                <w:szCs w:val="28"/>
                <w:rPrChange w:id="217" w:author="ASAD MAHMOOD" w:date="2020-05-18T03:31:00Z">
                  <w:rPr>
                    <w:rStyle w:val="Hyperlink"/>
                    <w:noProof/>
                  </w:rPr>
                </w:rPrChange>
              </w:rPr>
              <w:instrText xml:space="preserve"> </w:instrText>
            </w:r>
            <w:r w:rsidRPr="00B71D98">
              <w:rPr>
                <w:rFonts w:ascii="Times New Roman" w:hAnsi="Times New Roman" w:cs="Times New Roman"/>
                <w:i w:val="0"/>
                <w:iCs w:val="0"/>
                <w:noProof/>
                <w:sz w:val="28"/>
                <w:szCs w:val="28"/>
                <w:rPrChange w:id="218" w:author="ASAD MAHMOOD" w:date="2020-05-18T03:31:00Z">
                  <w:rPr>
                    <w:noProof/>
                  </w:rPr>
                </w:rPrChange>
              </w:rPr>
              <w:instrText>HYPERLINK \l "_Toc40664726"</w:instrText>
            </w:r>
            <w:r w:rsidRPr="00B71D98">
              <w:rPr>
                <w:rStyle w:val="Hyperlink"/>
                <w:rFonts w:ascii="Times New Roman" w:hAnsi="Times New Roman" w:cs="Times New Roman"/>
                <w:i w:val="0"/>
                <w:iCs w:val="0"/>
                <w:noProof/>
                <w:sz w:val="28"/>
                <w:szCs w:val="28"/>
                <w:rPrChange w:id="219" w:author="ASAD MAHMOOD" w:date="2020-05-18T03:31:00Z">
                  <w:rPr>
                    <w:rStyle w:val="Hyperlink"/>
                    <w:noProof/>
                  </w:rPr>
                </w:rPrChange>
              </w:rPr>
              <w:instrText xml:space="preserve"> </w:instrText>
            </w:r>
            <w:r w:rsidRPr="00B71D98">
              <w:rPr>
                <w:rStyle w:val="Hyperlink"/>
                <w:rFonts w:ascii="Times New Roman" w:hAnsi="Times New Roman" w:cs="Times New Roman"/>
                <w:i w:val="0"/>
                <w:iCs w:val="0"/>
                <w:noProof/>
                <w:sz w:val="28"/>
                <w:szCs w:val="28"/>
                <w:rPrChange w:id="220" w:author="ASAD MAHMOOD" w:date="2020-05-18T03:31:00Z">
                  <w:rPr>
                    <w:rStyle w:val="Hyperlink"/>
                    <w:noProof/>
                  </w:rPr>
                </w:rPrChange>
              </w:rPr>
            </w:r>
            <w:r w:rsidRPr="00B71D98">
              <w:rPr>
                <w:rStyle w:val="Hyperlink"/>
                <w:rFonts w:ascii="Times New Roman" w:hAnsi="Times New Roman" w:cs="Times New Roman"/>
                <w:i w:val="0"/>
                <w:iCs w:val="0"/>
                <w:noProof/>
                <w:sz w:val="28"/>
                <w:szCs w:val="28"/>
                <w:rPrChange w:id="221" w:author="ASAD MAHMOOD" w:date="2020-05-18T03:31:00Z">
                  <w:rPr>
                    <w:rStyle w:val="Hyperlink"/>
                    <w:noProof/>
                  </w:rPr>
                </w:rPrChange>
              </w:rPr>
              <w:fldChar w:fldCharType="separate"/>
            </w:r>
            <w:r w:rsidRPr="00B71D98">
              <w:rPr>
                <w:rStyle w:val="Hyperlink"/>
                <w:rFonts w:ascii="Times New Roman" w:hAnsi="Times New Roman" w:cs="Times New Roman"/>
                <w:i w:val="0"/>
                <w:iCs w:val="0"/>
                <w:noProof/>
                <w:sz w:val="28"/>
                <w:szCs w:val="28"/>
                <w:rPrChange w:id="222" w:author="ASAD MAHMOOD" w:date="2020-05-18T03:31:00Z">
                  <w:rPr>
                    <w:rStyle w:val="Hyperlink"/>
                    <w:noProof/>
                  </w:rPr>
                </w:rPrChange>
              </w:rPr>
              <w:t xml:space="preserve">Exercise 7: </w:t>
            </w:r>
            <w:r w:rsidRPr="00B71D98">
              <w:rPr>
                <w:rStyle w:val="Hyperlink"/>
                <w:rFonts w:ascii="Times New Roman" w:eastAsia="Times New Roman" w:hAnsi="Times New Roman" w:cs="Times New Roman"/>
                <w:i w:val="0"/>
                <w:iCs w:val="0"/>
                <w:noProof/>
                <w:sz w:val="28"/>
                <w:szCs w:val="28"/>
                <w:rPrChange w:id="223" w:author="ASAD MAHMOOD" w:date="2020-05-18T03:31:00Z">
                  <w:rPr>
                    <w:rStyle w:val="Hyperlink"/>
                    <w:rFonts w:eastAsia="Times New Roman"/>
                    <w:noProof/>
                  </w:rPr>
                </w:rPrChange>
              </w:rPr>
              <w:t>Train and create a machine learning (ML) annotator</w:t>
            </w:r>
            <w:r w:rsidRPr="00B71D98">
              <w:rPr>
                <w:rFonts w:ascii="Times New Roman" w:hAnsi="Times New Roman" w:cs="Times New Roman"/>
                <w:i w:val="0"/>
                <w:iCs w:val="0"/>
                <w:noProof/>
                <w:webHidden/>
                <w:sz w:val="28"/>
                <w:szCs w:val="28"/>
                <w:rPrChange w:id="224" w:author="ASAD MAHMOOD" w:date="2020-05-18T03:31:00Z">
                  <w:rPr>
                    <w:noProof/>
                    <w:webHidden/>
                  </w:rPr>
                </w:rPrChange>
              </w:rPr>
              <w:tab/>
            </w:r>
            <w:r w:rsidRPr="00B71D98">
              <w:rPr>
                <w:rFonts w:ascii="Times New Roman" w:hAnsi="Times New Roman" w:cs="Times New Roman"/>
                <w:i w:val="0"/>
                <w:iCs w:val="0"/>
                <w:noProof/>
                <w:webHidden/>
                <w:sz w:val="28"/>
                <w:szCs w:val="28"/>
                <w:rPrChange w:id="225" w:author="ASAD MAHMOOD" w:date="2020-05-18T03:31:00Z">
                  <w:rPr>
                    <w:noProof/>
                    <w:webHidden/>
                  </w:rPr>
                </w:rPrChange>
              </w:rPr>
              <w:fldChar w:fldCharType="begin"/>
            </w:r>
            <w:r w:rsidRPr="00B71D98">
              <w:rPr>
                <w:rFonts w:ascii="Times New Roman" w:hAnsi="Times New Roman" w:cs="Times New Roman"/>
                <w:i w:val="0"/>
                <w:iCs w:val="0"/>
                <w:noProof/>
                <w:webHidden/>
                <w:sz w:val="28"/>
                <w:szCs w:val="28"/>
                <w:rPrChange w:id="226" w:author="ASAD MAHMOOD" w:date="2020-05-18T03:31:00Z">
                  <w:rPr>
                    <w:noProof/>
                    <w:webHidden/>
                  </w:rPr>
                </w:rPrChange>
              </w:rPr>
              <w:instrText xml:space="preserve"> PAGEREF _Toc40664726 \h </w:instrText>
            </w:r>
            <w:r w:rsidRPr="00B71D98">
              <w:rPr>
                <w:rFonts w:ascii="Times New Roman" w:hAnsi="Times New Roman" w:cs="Times New Roman"/>
                <w:i w:val="0"/>
                <w:iCs w:val="0"/>
                <w:noProof/>
                <w:webHidden/>
                <w:sz w:val="28"/>
                <w:szCs w:val="28"/>
                <w:rPrChange w:id="227" w:author="ASAD MAHMOOD" w:date="2020-05-18T03:31:00Z">
                  <w:rPr>
                    <w:noProof/>
                    <w:webHidden/>
                  </w:rPr>
                </w:rPrChange>
              </w:rPr>
            </w:r>
          </w:ins>
          <w:r w:rsidRPr="00B71D98">
            <w:rPr>
              <w:rFonts w:ascii="Times New Roman" w:hAnsi="Times New Roman" w:cs="Times New Roman"/>
              <w:i w:val="0"/>
              <w:iCs w:val="0"/>
              <w:noProof/>
              <w:webHidden/>
              <w:sz w:val="28"/>
              <w:szCs w:val="28"/>
              <w:rPrChange w:id="228" w:author="ASAD MAHMOOD" w:date="2020-05-18T03:31:00Z">
                <w:rPr>
                  <w:noProof/>
                  <w:webHidden/>
                </w:rPr>
              </w:rPrChange>
            </w:rPr>
            <w:fldChar w:fldCharType="separate"/>
          </w:r>
          <w:ins w:id="229" w:author="ASAD MAHMOOD" w:date="2020-05-18T03:24:00Z">
            <w:r w:rsidRPr="00B71D98">
              <w:rPr>
                <w:rFonts w:ascii="Times New Roman" w:hAnsi="Times New Roman" w:cs="Times New Roman"/>
                <w:i w:val="0"/>
                <w:iCs w:val="0"/>
                <w:noProof/>
                <w:webHidden/>
                <w:sz w:val="28"/>
                <w:szCs w:val="28"/>
                <w:rPrChange w:id="230" w:author="ASAD MAHMOOD" w:date="2020-05-18T03:31:00Z">
                  <w:rPr>
                    <w:noProof/>
                    <w:webHidden/>
                  </w:rPr>
                </w:rPrChange>
              </w:rPr>
              <w:t>22</w:t>
            </w:r>
            <w:r w:rsidRPr="00B71D98">
              <w:rPr>
                <w:rFonts w:ascii="Times New Roman" w:hAnsi="Times New Roman" w:cs="Times New Roman"/>
                <w:i w:val="0"/>
                <w:iCs w:val="0"/>
                <w:noProof/>
                <w:webHidden/>
                <w:sz w:val="28"/>
                <w:szCs w:val="28"/>
                <w:rPrChange w:id="231" w:author="ASAD MAHMOOD" w:date="2020-05-18T03:31:00Z">
                  <w:rPr>
                    <w:noProof/>
                    <w:webHidden/>
                  </w:rPr>
                </w:rPrChange>
              </w:rPr>
              <w:fldChar w:fldCharType="end"/>
            </w:r>
            <w:r w:rsidRPr="00B71D98">
              <w:rPr>
                <w:rStyle w:val="Hyperlink"/>
                <w:rFonts w:ascii="Times New Roman" w:hAnsi="Times New Roman" w:cs="Times New Roman"/>
                <w:i w:val="0"/>
                <w:iCs w:val="0"/>
                <w:noProof/>
                <w:sz w:val="28"/>
                <w:szCs w:val="28"/>
                <w:rPrChange w:id="232" w:author="ASAD MAHMOOD" w:date="2020-05-18T03:31:00Z">
                  <w:rPr>
                    <w:rStyle w:val="Hyperlink"/>
                    <w:noProof/>
                  </w:rPr>
                </w:rPrChange>
              </w:rPr>
              <w:fldChar w:fldCharType="end"/>
            </w:r>
          </w:ins>
        </w:p>
        <w:p w14:paraId="4A8FB594" w14:textId="7FC4D0A2" w:rsidR="000C5050" w:rsidRPr="00B71D98" w:rsidRDefault="000C5050">
          <w:pPr>
            <w:pStyle w:val="TOC1"/>
            <w:tabs>
              <w:tab w:val="right" w:leader="dot" w:pos="9350"/>
            </w:tabs>
            <w:rPr>
              <w:ins w:id="233" w:author="ASAD MAHMOOD" w:date="2020-05-18T03:24:00Z"/>
              <w:rFonts w:ascii="Times New Roman" w:eastAsiaTheme="minorEastAsia" w:hAnsi="Times New Roman" w:cs="Times New Roman"/>
              <w:i w:val="0"/>
              <w:iCs w:val="0"/>
              <w:noProof/>
              <w:sz w:val="28"/>
              <w:szCs w:val="28"/>
              <w:rPrChange w:id="234" w:author="ASAD MAHMOOD" w:date="2020-05-18T03:31:00Z">
                <w:rPr>
                  <w:ins w:id="235" w:author="ASAD MAHMOOD" w:date="2020-05-18T03:24:00Z"/>
                  <w:rFonts w:eastAsiaTheme="minorEastAsia" w:cstheme="minorBidi"/>
                  <w:b w:val="0"/>
                  <w:bCs w:val="0"/>
                  <w:i w:val="0"/>
                  <w:iCs w:val="0"/>
                  <w:noProof/>
                </w:rPr>
              </w:rPrChange>
            </w:rPr>
          </w:pPr>
          <w:ins w:id="236" w:author="ASAD MAHMOOD" w:date="2020-05-18T03:24:00Z">
            <w:r w:rsidRPr="00B71D98">
              <w:rPr>
                <w:rStyle w:val="Hyperlink"/>
                <w:rFonts w:ascii="Times New Roman" w:hAnsi="Times New Roman" w:cs="Times New Roman"/>
                <w:i w:val="0"/>
                <w:iCs w:val="0"/>
                <w:noProof/>
                <w:sz w:val="28"/>
                <w:szCs w:val="28"/>
                <w:rPrChange w:id="237" w:author="ASAD MAHMOOD" w:date="2020-05-18T03:31:00Z">
                  <w:rPr>
                    <w:rStyle w:val="Hyperlink"/>
                    <w:noProof/>
                  </w:rPr>
                </w:rPrChange>
              </w:rPr>
              <w:fldChar w:fldCharType="begin"/>
            </w:r>
            <w:r w:rsidRPr="00B71D98">
              <w:rPr>
                <w:rStyle w:val="Hyperlink"/>
                <w:rFonts w:ascii="Times New Roman" w:hAnsi="Times New Roman" w:cs="Times New Roman"/>
                <w:i w:val="0"/>
                <w:iCs w:val="0"/>
                <w:noProof/>
                <w:sz w:val="28"/>
                <w:szCs w:val="28"/>
                <w:rPrChange w:id="238" w:author="ASAD MAHMOOD" w:date="2020-05-18T03:31:00Z">
                  <w:rPr>
                    <w:rStyle w:val="Hyperlink"/>
                    <w:noProof/>
                  </w:rPr>
                </w:rPrChange>
              </w:rPr>
              <w:instrText xml:space="preserve"> </w:instrText>
            </w:r>
            <w:r w:rsidRPr="00B71D98">
              <w:rPr>
                <w:rFonts w:ascii="Times New Roman" w:hAnsi="Times New Roman" w:cs="Times New Roman"/>
                <w:i w:val="0"/>
                <w:iCs w:val="0"/>
                <w:noProof/>
                <w:sz w:val="28"/>
                <w:szCs w:val="28"/>
                <w:rPrChange w:id="239" w:author="ASAD MAHMOOD" w:date="2020-05-18T03:31:00Z">
                  <w:rPr>
                    <w:noProof/>
                  </w:rPr>
                </w:rPrChange>
              </w:rPr>
              <w:instrText>HYPERLINK \l "_Toc40664727"</w:instrText>
            </w:r>
            <w:r w:rsidRPr="00B71D98">
              <w:rPr>
                <w:rStyle w:val="Hyperlink"/>
                <w:rFonts w:ascii="Times New Roman" w:hAnsi="Times New Roman" w:cs="Times New Roman"/>
                <w:i w:val="0"/>
                <w:iCs w:val="0"/>
                <w:noProof/>
                <w:sz w:val="28"/>
                <w:szCs w:val="28"/>
                <w:rPrChange w:id="240" w:author="ASAD MAHMOOD" w:date="2020-05-18T03:31:00Z">
                  <w:rPr>
                    <w:rStyle w:val="Hyperlink"/>
                    <w:noProof/>
                  </w:rPr>
                </w:rPrChange>
              </w:rPr>
              <w:instrText xml:space="preserve"> </w:instrText>
            </w:r>
            <w:r w:rsidRPr="00B71D98">
              <w:rPr>
                <w:rStyle w:val="Hyperlink"/>
                <w:rFonts w:ascii="Times New Roman" w:hAnsi="Times New Roman" w:cs="Times New Roman"/>
                <w:i w:val="0"/>
                <w:iCs w:val="0"/>
                <w:noProof/>
                <w:sz w:val="28"/>
                <w:szCs w:val="28"/>
                <w:rPrChange w:id="241" w:author="ASAD MAHMOOD" w:date="2020-05-18T03:31:00Z">
                  <w:rPr>
                    <w:rStyle w:val="Hyperlink"/>
                    <w:noProof/>
                  </w:rPr>
                </w:rPrChange>
              </w:rPr>
            </w:r>
            <w:r w:rsidRPr="00B71D98">
              <w:rPr>
                <w:rStyle w:val="Hyperlink"/>
                <w:rFonts w:ascii="Times New Roman" w:hAnsi="Times New Roman" w:cs="Times New Roman"/>
                <w:i w:val="0"/>
                <w:iCs w:val="0"/>
                <w:noProof/>
                <w:sz w:val="28"/>
                <w:szCs w:val="28"/>
                <w:rPrChange w:id="242" w:author="ASAD MAHMOOD" w:date="2020-05-18T03:31:00Z">
                  <w:rPr>
                    <w:rStyle w:val="Hyperlink"/>
                    <w:noProof/>
                  </w:rPr>
                </w:rPrChange>
              </w:rPr>
              <w:fldChar w:fldCharType="separate"/>
            </w:r>
            <w:r w:rsidRPr="00B71D98">
              <w:rPr>
                <w:rStyle w:val="Hyperlink"/>
                <w:rFonts w:ascii="Times New Roman" w:hAnsi="Times New Roman" w:cs="Times New Roman"/>
                <w:i w:val="0"/>
                <w:iCs w:val="0"/>
                <w:noProof/>
                <w:sz w:val="28"/>
                <w:szCs w:val="28"/>
                <w:rPrChange w:id="243" w:author="ASAD MAHMOOD" w:date="2020-05-18T03:31:00Z">
                  <w:rPr>
                    <w:rStyle w:val="Hyperlink"/>
                    <w:noProof/>
                  </w:rPr>
                </w:rPrChange>
              </w:rPr>
              <w:t>Exercise 8: Save and Deploy the ML Annotator to Discovery</w:t>
            </w:r>
            <w:r w:rsidRPr="00B71D98">
              <w:rPr>
                <w:rFonts w:ascii="Times New Roman" w:hAnsi="Times New Roman" w:cs="Times New Roman"/>
                <w:i w:val="0"/>
                <w:iCs w:val="0"/>
                <w:noProof/>
                <w:webHidden/>
                <w:sz w:val="28"/>
                <w:szCs w:val="28"/>
                <w:rPrChange w:id="244" w:author="ASAD MAHMOOD" w:date="2020-05-18T03:31:00Z">
                  <w:rPr>
                    <w:noProof/>
                    <w:webHidden/>
                  </w:rPr>
                </w:rPrChange>
              </w:rPr>
              <w:tab/>
            </w:r>
            <w:r w:rsidRPr="00B71D98">
              <w:rPr>
                <w:rFonts w:ascii="Times New Roman" w:hAnsi="Times New Roman" w:cs="Times New Roman"/>
                <w:i w:val="0"/>
                <w:iCs w:val="0"/>
                <w:noProof/>
                <w:webHidden/>
                <w:sz w:val="28"/>
                <w:szCs w:val="28"/>
                <w:rPrChange w:id="245" w:author="ASAD MAHMOOD" w:date="2020-05-18T03:31:00Z">
                  <w:rPr>
                    <w:noProof/>
                    <w:webHidden/>
                  </w:rPr>
                </w:rPrChange>
              </w:rPr>
              <w:fldChar w:fldCharType="begin"/>
            </w:r>
            <w:r w:rsidRPr="00B71D98">
              <w:rPr>
                <w:rFonts w:ascii="Times New Roman" w:hAnsi="Times New Roman" w:cs="Times New Roman"/>
                <w:i w:val="0"/>
                <w:iCs w:val="0"/>
                <w:noProof/>
                <w:webHidden/>
                <w:sz w:val="28"/>
                <w:szCs w:val="28"/>
                <w:rPrChange w:id="246" w:author="ASAD MAHMOOD" w:date="2020-05-18T03:31:00Z">
                  <w:rPr>
                    <w:noProof/>
                    <w:webHidden/>
                  </w:rPr>
                </w:rPrChange>
              </w:rPr>
              <w:instrText xml:space="preserve"> PAGEREF _Toc40664727 \h </w:instrText>
            </w:r>
            <w:r w:rsidRPr="00B71D98">
              <w:rPr>
                <w:rFonts w:ascii="Times New Roman" w:hAnsi="Times New Roman" w:cs="Times New Roman"/>
                <w:i w:val="0"/>
                <w:iCs w:val="0"/>
                <w:noProof/>
                <w:webHidden/>
                <w:sz w:val="28"/>
                <w:szCs w:val="28"/>
                <w:rPrChange w:id="247" w:author="ASAD MAHMOOD" w:date="2020-05-18T03:31:00Z">
                  <w:rPr>
                    <w:noProof/>
                    <w:webHidden/>
                  </w:rPr>
                </w:rPrChange>
              </w:rPr>
            </w:r>
          </w:ins>
          <w:r w:rsidRPr="00B71D98">
            <w:rPr>
              <w:rFonts w:ascii="Times New Roman" w:hAnsi="Times New Roman" w:cs="Times New Roman"/>
              <w:i w:val="0"/>
              <w:iCs w:val="0"/>
              <w:noProof/>
              <w:webHidden/>
              <w:sz w:val="28"/>
              <w:szCs w:val="28"/>
              <w:rPrChange w:id="248" w:author="ASAD MAHMOOD" w:date="2020-05-18T03:31:00Z">
                <w:rPr>
                  <w:noProof/>
                  <w:webHidden/>
                </w:rPr>
              </w:rPrChange>
            </w:rPr>
            <w:fldChar w:fldCharType="separate"/>
          </w:r>
          <w:ins w:id="249" w:author="ASAD MAHMOOD" w:date="2020-05-18T03:24:00Z">
            <w:r w:rsidRPr="00B71D98">
              <w:rPr>
                <w:rFonts w:ascii="Times New Roman" w:hAnsi="Times New Roman" w:cs="Times New Roman"/>
                <w:i w:val="0"/>
                <w:iCs w:val="0"/>
                <w:noProof/>
                <w:webHidden/>
                <w:sz w:val="28"/>
                <w:szCs w:val="28"/>
                <w:rPrChange w:id="250" w:author="ASAD MAHMOOD" w:date="2020-05-18T03:31:00Z">
                  <w:rPr>
                    <w:noProof/>
                    <w:webHidden/>
                  </w:rPr>
                </w:rPrChange>
              </w:rPr>
              <w:t>26</w:t>
            </w:r>
            <w:r w:rsidRPr="00B71D98">
              <w:rPr>
                <w:rFonts w:ascii="Times New Roman" w:hAnsi="Times New Roman" w:cs="Times New Roman"/>
                <w:i w:val="0"/>
                <w:iCs w:val="0"/>
                <w:noProof/>
                <w:webHidden/>
                <w:sz w:val="28"/>
                <w:szCs w:val="28"/>
                <w:rPrChange w:id="251" w:author="ASAD MAHMOOD" w:date="2020-05-18T03:31:00Z">
                  <w:rPr>
                    <w:noProof/>
                    <w:webHidden/>
                  </w:rPr>
                </w:rPrChange>
              </w:rPr>
              <w:fldChar w:fldCharType="end"/>
            </w:r>
            <w:r w:rsidRPr="00B71D98">
              <w:rPr>
                <w:rStyle w:val="Hyperlink"/>
                <w:rFonts w:ascii="Times New Roman" w:hAnsi="Times New Roman" w:cs="Times New Roman"/>
                <w:i w:val="0"/>
                <w:iCs w:val="0"/>
                <w:noProof/>
                <w:sz w:val="28"/>
                <w:szCs w:val="28"/>
                <w:rPrChange w:id="252" w:author="ASAD MAHMOOD" w:date="2020-05-18T03:31:00Z">
                  <w:rPr>
                    <w:rStyle w:val="Hyperlink"/>
                    <w:noProof/>
                  </w:rPr>
                </w:rPrChange>
              </w:rPr>
              <w:fldChar w:fldCharType="end"/>
            </w:r>
          </w:ins>
        </w:p>
        <w:p w14:paraId="22F137B8" w14:textId="0635CEC1" w:rsidR="00410E36" w:rsidRPr="00B71D98" w:rsidDel="000C5050" w:rsidRDefault="00410E36">
          <w:pPr>
            <w:pStyle w:val="TOC1"/>
            <w:tabs>
              <w:tab w:val="right" w:leader="dot" w:pos="9350"/>
            </w:tabs>
            <w:rPr>
              <w:del w:id="253" w:author="ASAD MAHMOOD" w:date="2020-05-18T03:24:00Z"/>
              <w:rFonts w:ascii="Times New Roman" w:hAnsi="Times New Roman" w:cs="Times New Roman"/>
              <w:b w:val="0"/>
              <w:bCs w:val="0"/>
              <w:i w:val="0"/>
              <w:iCs w:val="0"/>
              <w:noProof/>
              <w:sz w:val="28"/>
              <w:szCs w:val="28"/>
              <w:rPrChange w:id="254" w:author="ASAD MAHMOOD" w:date="2020-05-18T03:31:00Z">
                <w:rPr>
                  <w:del w:id="255" w:author="ASAD MAHMOOD" w:date="2020-05-18T03:24:00Z"/>
                  <w:noProof/>
                </w:rPr>
              </w:rPrChange>
            </w:rPr>
          </w:pPr>
          <w:del w:id="256" w:author="ASAD MAHMOOD" w:date="2020-05-18T03:24:00Z">
            <w:r w:rsidRPr="00B71D98" w:rsidDel="000C5050">
              <w:rPr>
                <w:rStyle w:val="Hyperlink"/>
                <w:rFonts w:ascii="Times New Roman" w:hAnsi="Times New Roman" w:cs="Times New Roman"/>
                <w:b w:val="0"/>
                <w:bCs w:val="0"/>
                <w:i w:val="0"/>
                <w:iCs w:val="0"/>
                <w:noProof/>
                <w:sz w:val="28"/>
                <w:szCs w:val="28"/>
                <w:rPrChange w:id="257" w:author="ASAD MAHMOOD" w:date="2020-05-18T03:31:00Z">
                  <w:rPr>
                    <w:rStyle w:val="Hyperlink"/>
                    <w:noProof/>
                  </w:rPr>
                </w:rPrChange>
              </w:rPr>
              <w:delText>Table of Contents</w:delText>
            </w:r>
            <w:r w:rsidRPr="00B71D98" w:rsidDel="000C5050">
              <w:rPr>
                <w:rFonts w:ascii="Times New Roman" w:hAnsi="Times New Roman" w:cs="Times New Roman"/>
                <w:b w:val="0"/>
                <w:bCs w:val="0"/>
                <w:i w:val="0"/>
                <w:iCs w:val="0"/>
                <w:noProof/>
                <w:webHidden/>
                <w:sz w:val="28"/>
                <w:szCs w:val="28"/>
                <w:rPrChange w:id="258" w:author="ASAD MAHMOOD" w:date="2020-05-18T03:31:00Z">
                  <w:rPr>
                    <w:noProof/>
                    <w:webHidden/>
                  </w:rPr>
                </w:rPrChange>
              </w:rPr>
              <w:tab/>
              <w:delText>2</w:delText>
            </w:r>
          </w:del>
        </w:p>
        <w:p w14:paraId="1AF34106" w14:textId="1B23156E" w:rsidR="00410E36" w:rsidRPr="00B71D98" w:rsidDel="000C5050" w:rsidRDefault="00410E36">
          <w:pPr>
            <w:pStyle w:val="TOC1"/>
            <w:tabs>
              <w:tab w:val="right" w:leader="dot" w:pos="9350"/>
            </w:tabs>
            <w:rPr>
              <w:del w:id="259" w:author="ASAD MAHMOOD" w:date="2020-05-18T03:24:00Z"/>
              <w:rFonts w:ascii="Times New Roman" w:hAnsi="Times New Roman" w:cs="Times New Roman"/>
              <w:b w:val="0"/>
              <w:bCs w:val="0"/>
              <w:i w:val="0"/>
              <w:iCs w:val="0"/>
              <w:noProof/>
              <w:sz w:val="28"/>
              <w:szCs w:val="28"/>
              <w:rPrChange w:id="260" w:author="ASAD MAHMOOD" w:date="2020-05-18T03:31:00Z">
                <w:rPr>
                  <w:del w:id="261" w:author="ASAD MAHMOOD" w:date="2020-05-18T03:24:00Z"/>
                  <w:noProof/>
                </w:rPr>
              </w:rPrChange>
            </w:rPr>
          </w:pPr>
          <w:del w:id="262" w:author="ASAD MAHMOOD" w:date="2020-05-18T03:24:00Z">
            <w:r w:rsidRPr="00B71D98" w:rsidDel="000C5050">
              <w:rPr>
                <w:rStyle w:val="Hyperlink"/>
                <w:rFonts w:ascii="Times New Roman" w:hAnsi="Times New Roman" w:cs="Times New Roman"/>
                <w:b w:val="0"/>
                <w:bCs w:val="0"/>
                <w:i w:val="0"/>
                <w:iCs w:val="0"/>
                <w:noProof/>
                <w:sz w:val="28"/>
                <w:szCs w:val="28"/>
                <w:rPrChange w:id="263" w:author="ASAD MAHMOOD" w:date="2020-05-18T03:31:00Z">
                  <w:rPr>
                    <w:rStyle w:val="Hyperlink"/>
                    <w:noProof/>
                  </w:rPr>
                </w:rPrChange>
              </w:rPr>
              <w:delText>Introduction</w:delText>
            </w:r>
            <w:r w:rsidRPr="00B71D98" w:rsidDel="000C5050">
              <w:rPr>
                <w:rFonts w:ascii="Times New Roman" w:hAnsi="Times New Roman" w:cs="Times New Roman"/>
                <w:b w:val="0"/>
                <w:bCs w:val="0"/>
                <w:i w:val="0"/>
                <w:iCs w:val="0"/>
                <w:noProof/>
                <w:webHidden/>
                <w:sz w:val="28"/>
                <w:szCs w:val="28"/>
                <w:rPrChange w:id="264" w:author="ASAD MAHMOOD" w:date="2020-05-18T03:31:00Z">
                  <w:rPr>
                    <w:noProof/>
                    <w:webHidden/>
                  </w:rPr>
                </w:rPrChange>
              </w:rPr>
              <w:tab/>
              <w:delText>3</w:delText>
            </w:r>
          </w:del>
        </w:p>
        <w:p w14:paraId="011238FB" w14:textId="10D79019" w:rsidR="00410E36" w:rsidRPr="00B71D98" w:rsidDel="000C5050" w:rsidRDefault="00410E36">
          <w:pPr>
            <w:pStyle w:val="TOC1"/>
            <w:tabs>
              <w:tab w:val="right" w:leader="dot" w:pos="9350"/>
            </w:tabs>
            <w:rPr>
              <w:del w:id="265" w:author="ASAD MAHMOOD" w:date="2020-05-18T03:24:00Z"/>
              <w:rFonts w:ascii="Times New Roman" w:hAnsi="Times New Roman" w:cs="Times New Roman"/>
              <w:b w:val="0"/>
              <w:bCs w:val="0"/>
              <w:i w:val="0"/>
              <w:iCs w:val="0"/>
              <w:noProof/>
              <w:sz w:val="28"/>
              <w:szCs w:val="28"/>
              <w:rPrChange w:id="266" w:author="ASAD MAHMOOD" w:date="2020-05-18T03:31:00Z">
                <w:rPr>
                  <w:del w:id="267" w:author="ASAD MAHMOOD" w:date="2020-05-18T03:24:00Z"/>
                  <w:noProof/>
                </w:rPr>
              </w:rPrChange>
            </w:rPr>
          </w:pPr>
          <w:del w:id="268" w:author="ASAD MAHMOOD" w:date="2020-05-18T03:24:00Z">
            <w:r w:rsidRPr="00B71D98" w:rsidDel="000C5050">
              <w:rPr>
                <w:rStyle w:val="Hyperlink"/>
                <w:rFonts w:ascii="Times New Roman" w:hAnsi="Times New Roman" w:cs="Times New Roman"/>
                <w:b w:val="0"/>
                <w:bCs w:val="0"/>
                <w:i w:val="0"/>
                <w:iCs w:val="0"/>
                <w:noProof/>
                <w:sz w:val="28"/>
                <w:szCs w:val="28"/>
                <w:rPrChange w:id="269" w:author="ASAD MAHMOOD" w:date="2020-05-18T03:31:00Z">
                  <w:rPr>
                    <w:rStyle w:val="Hyperlink"/>
                    <w:noProof/>
                  </w:rPr>
                </w:rPrChange>
              </w:rPr>
              <w:delText>Objectives</w:delText>
            </w:r>
            <w:r w:rsidRPr="00B71D98" w:rsidDel="000C5050">
              <w:rPr>
                <w:rFonts w:ascii="Times New Roman" w:hAnsi="Times New Roman" w:cs="Times New Roman"/>
                <w:b w:val="0"/>
                <w:bCs w:val="0"/>
                <w:i w:val="0"/>
                <w:iCs w:val="0"/>
                <w:noProof/>
                <w:webHidden/>
                <w:sz w:val="28"/>
                <w:szCs w:val="28"/>
                <w:rPrChange w:id="270" w:author="ASAD MAHMOOD" w:date="2020-05-18T03:31:00Z">
                  <w:rPr>
                    <w:noProof/>
                    <w:webHidden/>
                  </w:rPr>
                </w:rPrChange>
              </w:rPr>
              <w:tab/>
              <w:delText>3</w:delText>
            </w:r>
          </w:del>
        </w:p>
        <w:p w14:paraId="3320B8B2" w14:textId="4419CF94" w:rsidR="00410E36" w:rsidRPr="00B71D98" w:rsidDel="000C5050" w:rsidRDefault="00410E36">
          <w:pPr>
            <w:pStyle w:val="TOC1"/>
            <w:tabs>
              <w:tab w:val="right" w:leader="dot" w:pos="9350"/>
            </w:tabs>
            <w:rPr>
              <w:del w:id="271" w:author="ASAD MAHMOOD" w:date="2020-05-18T03:24:00Z"/>
              <w:rFonts w:ascii="Times New Roman" w:hAnsi="Times New Roman" w:cs="Times New Roman"/>
              <w:b w:val="0"/>
              <w:bCs w:val="0"/>
              <w:i w:val="0"/>
              <w:iCs w:val="0"/>
              <w:noProof/>
              <w:sz w:val="28"/>
              <w:szCs w:val="28"/>
              <w:rPrChange w:id="272" w:author="ASAD MAHMOOD" w:date="2020-05-18T03:31:00Z">
                <w:rPr>
                  <w:del w:id="273" w:author="ASAD MAHMOOD" w:date="2020-05-18T03:24:00Z"/>
                  <w:noProof/>
                </w:rPr>
              </w:rPrChange>
            </w:rPr>
          </w:pPr>
          <w:del w:id="274" w:author="ASAD MAHMOOD" w:date="2020-05-18T03:24:00Z">
            <w:r w:rsidRPr="00B71D98" w:rsidDel="000C5050">
              <w:rPr>
                <w:rStyle w:val="Hyperlink"/>
                <w:rFonts w:ascii="Times New Roman" w:hAnsi="Times New Roman" w:cs="Times New Roman"/>
                <w:b w:val="0"/>
                <w:bCs w:val="0"/>
                <w:i w:val="0"/>
                <w:iCs w:val="0"/>
                <w:noProof/>
                <w:sz w:val="28"/>
                <w:szCs w:val="28"/>
                <w:rPrChange w:id="275" w:author="ASAD MAHMOOD" w:date="2020-05-18T03:31:00Z">
                  <w:rPr>
                    <w:rStyle w:val="Hyperlink"/>
                    <w:noProof/>
                  </w:rPr>
                </w:rPrChange>
              </w:rPr>
              <w:delText>Exercise 1: Create a Watson Knowledge Studio Instance</w:delText>
            </w:r>
            <w:r w:rsidRPr="00B71D98" w:rsidDel="000C5050">
              <w:rPr>
                <w:rFonts w:ascii="Times New Roman" w:hAnsi="Times New Roman" w:cs="Times New Roman"/>
                <w:b w:val="0"/>
                <w:bCs w:val="0"/>
                <w:i w:val="0"/>
                <w:iCs w:val="0"/>
                <w:noProof/>
                <w:webHidden/>
                <w:sz w:val="28"/>
                <w:szCs w:val="28"/>
                <w:rPrChange w:id="276" w:author="ASAD MAHMOOD" w:date="2020-05-18T03:31:00Z">
                  <w:rPr>
                    <w:noProof/>
                    <w:webHidden/>
                  </w:rPr>
                </w:rPrChange>
              </w:rPr>
              <w:tab/>
              <w:delText>3</w:delText>
            </w:r>
          </w:del>
        </w:p>
        <w:p w14:paraId="095A5165" w14:textId="5A584637" w:rsidR="00410E36" w:rsidRPr="00B71D98" w:rsidDel="000C5050" w:rsidRDefault="00410E36">
          <w:pPr>
            <w:pStyle w:val="TOC1"/>
            <w:tabs>
              <w:tab w:val="left" w:pos="480"/>
              <w:tab w:val="right" w:leader="dot" w:pos="9350"/>
            </w:tabs>
            <w:rPr>
              <w:del w:id="277" w:author="ASAD MAHMOOD" w:date="2020-05-18T03:24:00Z"/>
              <w:rFonts w:ascii="Times New Roman" w:hAnsi="Times New Roman" w:cs="Times New Roman"/>
              <w:b w:val="0"/>
              <w:bCs w:val="0"/>
              <w:i w:val="0"/>
              <w:iCs w:val="0"/>
              <w:noProof/>
              <w:sz w:val="28"/>
              <w:szCs w:val="28"/>
              <w:rPrChange w:id="278" w:author="ASAD MAHMOOD" w:date="2020-05-18T03:31:00Z">
                <w:rPr>
                  <w:del w:id="279" w:author="ASAD MAHMOOD" w:date="2020-05-18T03:24:00Z"/>
                  <w:noProof/>
                </w:rPr>
              </w:rPrChange>
            </w:rPr>
          </w:pPr>
          <w:del w:id="280" w:author="ASAD MAHMOOD" w:date="2020-05-18T03:24:00Z">
            <w:r w:rsidRPr="00B71D98" w:rsidDel="000C5050">
              <w:rPr>
                <w:rStyle w:val="Hyperlink"/>
                <w:rFonts w:ascii="Times New Roman" w:hAnsi="Times New Roman" w:cs="Times New Roman"/>
                <w:b w:val="0"/>
                <w:bCs w:val="0"/>
                <w:i w:val="0"/>
                <w:iCs w:val="0"/>
                <w:noProof/>
                <w:sz w:val="28"/>
                <w:szCs w:val="28"/>
                <w:rPrChange w:id="281" w:author="ASAD MAHMOOD" w:date="2020-05-18T03:31:00Z">
                  <w:rPr>
                    <w:rStyle w:val="Hyperlink"/>
                    <w:noProof/>
                  </w:rPr>
                </w:rPrChange>
              </w:rPr>
              <w:delText>8.</w:delText>
            </w:r>
            <w:r w:rsidRPr="00B71D98" w:rsidDel="000C5050">
              <w:rPr>
                <w:rFonts w:ascii="Times New Roman" w:hAnsi="Times New Roman" w:cs="Times New Roman"/>
                <w:b w:val="0"/>
                <w:bCs w:val="0"/>
                <w:i w:val="0"/>
                <w:iCs w:val="0"/>
                <w:noProof/>
                <w:sz w:val="28"/>
                <w:szCs w:val="28"/>
                <w:rPrChange w:id="282" w:author="ASAD MAHMOOD" w:date="2020-05-18T03:31:00Z">
                  <w:rPr>
                    <w:noProof/>
                  </w:rPr>
                </w:rPrChange>
              </w:rPr>
              <w:tab/>
            </w:r>
            <w:r w:rsidRPr="00B71D98" w:rsidDel="000C5050">
              <w:rPr>
                <w:rStyle w:val="Hyperlink"/>
                <w:rFonts w:ascii="Times New Roman" w:hAnsi="Times New Roman" w:cs="Times New Roman"/>
                <w:b w:val="0"/>
                <w:bCs w:val="0"/>
                <w:i w:val="0"/>
                <w:iCs w:val="0"/>
                <w:noProof/>
                <w:sz w:val="28"/>
                <w:szCs w:val="28"/>
                <w:rPrChange w:id="283" w:author="ASAD MAHMOOD" w:date="2020-05-18T03:31:00Z">
                  <w:rPr>
                    <w:rStyle w:val="Hyperlink"/>
                    <w:noProof/>
                  </w:rPr>
                </w:rPrChange>
              </w:rPr>
              <w:delText>Click on Upload.</w:delText>
            </w:r>
            <w:r w:rsidRPr="00B71D98" w:rsidDel="000C5050">
              <w:rPr>
                <w:rFonts w:ascii="Times New Roman" w:hAnsi="Times New Roman" w:cs="Times New Roman"/>
                <w:b w:val="0"/>
                <w:bCs w:val="0"/>
                <w:i w:val="0"/>
                <w:iCs w:val="0"/>
                <w:noProof/>
                <w:webHidden/>
                <w:sz w:val="28"/>
                <w:szCs w:val="28"/>
                <w:rPrChange w:id="284" w:author="ASAD MAHMOOD" w:date="2020-05-18T03:31:00Z">
                  <w:rPr>
                    <w:noProof/>
                    <w:webHidden/>
                  </w:rPr>
                </w:rPrChange>
              </w:rPr>
              <w:tab/>
              <w:delText>10</w:delText>
            </w:r>
          </w:del>
        </w:p>
        <w:p w14:paraId="68F14EAB" w14:textId="1CE60C78" w:rsidR="00410E36" w:rsidRPr="00B71D98" w:rsidDel="000C5050" w:rsidRDefault="00410E36">
          <w:pPr>
            <w:pStyle w:val="TOC1"/>
            <w:tabs>
              <w:tab w:val="right" w:leader="dot" w:pos="9350"/>
            </w:tabs>
            <w:rPr>
              <w:del w:id="285" w:author="ASAD MAHMOOD" w:date="2020-05-18T03:24:00Z"/>
              <w:rFonts w:ascii="Times New Roman" w:hAnsi="Times New Roman" w:cs="Times New Roman"/>
              <w:b w:val="0"/>
              <w:bCs w:val="0"/>
              <w:i w:val="0"/>
              <w:iCs w:val="0"/>
              <w:noProof/>
              <w:sz w:val="28"/>
              <w:szCs w:val="28"/>
              <w:rPrChange w:id="286" w:author="ASAD MAHMOOD" w:date="2020-05-18T03:31:00Z">
                <w:rPr>
                  <w:del w:id="287" w:author="ASAD MAHMOOD" w:date="2020-05-18T03:24:00Z"/>
                  <w:noProof/>
                </w:rPr>
              </w:rPrChange>
            </w:rPr>
          </w:pPr>
          <w:del w:id="288" w:author="ASAD MAHMOOD" w:date="2020-05-18T03:24:00Z">
            <w:r w:rsidRPr="00B71D98" w:rsidDel="000C5050">
              <w:rPr>
                <w:rStyle w:val="Hyperlink"/>
                <w:rFonts w:ascii="Times New Roman" w:hAnsi="Times New Roman" w:cs="Times New Roman"/>
                <w:b w:val="0"/>
                <w:bCs w:val="0"/>
                <w:i w:val="0"/>
                <w:iCs w:val="0"/>
                <w:noProof/>
                <w:sz w:val="28"/>
                <w:szCs w:val="28"/>
                <w:rPrChange w:id="289" w:author="ASAD MAHMOOD" w:date="2020-05-18T03:31:00Z">
                  <w:rPr>
                    <w:rStyle w:val="Hyperlink"/>
                    <w:noProof/>
                  </w:rPr>
                </w:rPrChange>
              </w:rPr>
              <w:delText>Exercise 5: Upload a corpus of documents</w:delText>
            </w:r>
            <w:r w:rsidRPr="00B71D98" w:rsidDel="000C5050">
              <w:rPr>
                <w:rFonts w:ascii="Times New Roman" w:hAnsi="Times New Roman" w:cs="Times New Roman"/>
                <w:b w:val="0"/>
                <w:bCs w:val="0"/>
                <w:i w:val="0"/>
                <w:iCs w:val="0"/>
                <w:noProof/>
                <w:webHidden/>
                <w:sz w:val="28"/>
                <w:szCs w:val="28"/>
                <w:rPrChange w:id="290" w:author="ASAD MAHMOOD" w:date="2020-05-18T03:31:00Z">
                  <w:rPr>
                    <w:noProof/>
                    <w:webHidden/>
                  </w:rPr>
                </w:rPrChange>
              </w:rPr>
              <w:tab/>
              <w:delText>13</w:delText>
            </w:r>
          </w:del>
        </w:p>
        <w:p w14:paraId="0C63D672" w14:textId="7BA035FB" w:rsidR="00410E36" w:rsidRPr="00B71D98" w:rsidDel="000C5050" w:rsidRDefault="00410E36">
          <w:pPr>
            <w:pStyle w:val="TOC1"/>
            <w:tabs>
              <w:tab w:val="right" w:leader="dot" w:pos="9350"/>
            </w:tabs>
            <w:rPr>
              <w:del w:id="291" w:author="ASAD MAHMOOD" w:date="2020-05-18T03:24:00Z"/>
              <w:rFonts w:ascii="Times New Roman" w:hAnsi="Times New Roman" w:cs="Times New Roman"/>
              <w:b w:val="0"/>
              <w:bCs w:val="0"/>
              <w:i w:val="0"/>
              <w:iCs w:val="0"/>
              <w:noProof/>
              <w:sz w:val="28"/>
              <w:szCs w:val="28"/>
              <w:rPrChange w:id="292" w:author="ASAD MAHMOOD" w:date="2020-05-18T03:31:00Z">
                <w:rPr>
                  <w:del w:id="293" w:author="ASAD MAHMOOD" w:date="2020-05-18T03:24:00Z"/>
                  <w:noProof/>
                </w:rPr>
              </w:rPrChange>
            </w:rPr>
          </w:pPr>
          <w:del w:id="294" w:author="ASAD MAHMOOD" w:date="2020-05-18T03:24:00Z">
            <w:r w:rsidRPr="00B71D98" w:rsidDel="000C5050">
              <w:rPr>
                <w:rStyle w:val="Hyperlink"/>
                <w:rFonts w:ascii="Times New Roman" w:hAnsi="Times New Roman" w:cs="Times New Roman"/>
                <w:b w:val="0"/>
                <w:bCs w:val="0"/>
                <w:i w:val="0"/>
                <w:iCs w:val="0"/>
                <w:noProof/>
                <w:sz w:val="28"/>
                <w:szCs w:val="28"/>
                <w:rPrChange w:id="295" w:author="ASAD MAHMOOD" w:date="2020-05-18T03:31:00Z">
                  <w:rPr>
                    <w:rStyle w:val="Hyperlink"/>
                    <w:noProof/>
                  </w:rPr>
                </w:rPrChange>
              </w:rPr>
              <w:delText>On the Annotations screen, you will see that Watson used the dictionary pre-annotator to annotate 3 of the 5 documents. We will now manually annotate all 5 documents. When annotating each document, we will highlight any mention of the custom entity types in each social media post.</w:delText>
            </w:r>
            <w:r w:rsidRPr="00B71D98" w:rsidDel="000C5050">
              <w:rPr>
                <w:rFonts w:ascii="Times New Roman" w:hAnsi="Times New Roman" w:cs="Times New Roman"/>
                <w:b w:val="0"/>
                <w:bCs w:val="0"/>
                <w:i w:val="0"/>
                <w:iCs w:val="0"/>
                <w:noProof/>
                <w:webHidden/>
                <w:sz w:val="28"/>
                <w:szCs w:val="28"/>
                <w:rPrChange w:id="296" w:author="ASAD MAHMOOD" w:date="2020-05-18T03:31:00Z">
                  <w:rPr>
                    <w:noProof/>
                    <w:webHidden/>
                  </w:rPr>
                </w:rPrChange>
              </w:rPr>
              <w:tab/>
              <w:delText>18</w:delText>
            </w:r>
          </w:del>
        </w:p>
        <w:p w14:paraId="6D2686D0" w14:textId="4807C1C7" w:rsidR="00410E36" w:rsidRPr="00B71D98" w:rsidDel="000C5050" w:rsidRDefault="00410E36">
          <w:pPr>
            <w:pStyle w:val="TOC1"/>
            <w:tabs>
              <w:tab w:val="left" w:pos="480"/>
              <w:tab w:val="right" w:leader="dot" w:pos="9350"/>
            </w:tabs>
            <w:rPr>
              <w:del w:id="297" w:author="ASAD MAHMOOD" w:date="2020-05-18T03:24:00Z"/>
              <w:rFonts w:ascii="Times New Roman" w:hAnsi="Times New Roman" w:cs="Times New Roman"/>
              <w:b w:val="0"/>
              <w:bCs w:val="0"/>
              <w:i w:val="0"/>
              <w:iCs w:val="0"/>
              <w:noProof/>
              <w:sz w:val="28"/>
              <w:szCs w:val="28"/>
              <w:rPrChange w:id="298" w:author="ASAD MAHMOOD" w:date="2020-05-18T03:31:00Z">
                <w:rPr>
                  <w:del w:id="299" w:author="ASAD MAHMOOD" w:date="2020-05-18T03:24:00Z"/>
                  <w:noProof/>
                </w:rPr>
              </w:rPrChange>
            </w:rPr>
          </w:pPr>
          <w:del w:id="300" w:author="ASAD MAHMOOD" w:date="2020-05-18T03:24:00Z">
            <w:r w:rsidRPr="00B71D98" w:rsidDel="000C5050">
              <w:rPr>
                <w:rStyle w:val="Hyperlink"/>
                <w:rFonts w:ascii="Times New Roman" w:hAnsi="Times New Roman" w:cs="Times New Roman"/>
                <w:b w:val="0"/>
                <w:bCs w:val="0"/>
                <w:i w:val="0"/>
                <w:iCs w:val="0"/>
                <w:noProof/>
                <w:sz w:val="28"/>
                <w:szCs w:val="28"/>
                <w:rPrChange w:id="301" w:author="ASAD MAHMOOD" w:date="2020-05-18T03:31:00Z">
                  <w:rPr>
                    <w:rStyle w:val="Hyperlink"/>
                    <w:noProof/>
                  </w:rPr>
                </w:rPrChange>
              </w:rPr>
              <w:delText>8.</w:delText>
            </w:r>
            <w:r w:rsidRPr="00B71D98" w:rsidDel="000C5050">
              <w:rPr>
                <w:rFonts w:ascii="Times New Roman" w:hAnsi="Times New Roman" w:cs="Times New Roman"/>
                <w:b w:val="0"/>
                <w:bCs w:val="0"/>
                <w:i w:val="0"/>
                <w:iCs w:val="0"/>
                <w:noProof/>
                <w:sz w:val="28"/>
                <w:szCs w:val="28"/>
                <w:rPrChange w:id="302" w:author="ASAD MAHMOOD" w:date="2020-05-18T03:31:00Z">
                  <w:rPr>
                    <w:noProof/>
                  </w:rPr>
                </w:rPrChange>
              </w:rPr>
              <w:tab/>
            </w:r>
            <w:r w:rsidRPr="00B71D98" w:rsidDel="000C5050">
              <w:rPr>
                <w:rStyle w:val="Hyperlink"/>
                <w:rFonts w:ascii="Times New Roman" w:hAnsi="Times New Roman" w:cs="Times New Roman"/>
                <w:b w:val="0"/>
                <w:bCs w:val="0"/>
                <w:i w:val="0"/>
                <w:iCs w:val="0"/>
                <w:noProof/>
                <w:sz w:val="28"/>
                <w:szCs w:val="28"/>
                <w:rPrChange w:id="303" w:author="ASAD MAHMOOD" w:date="2020-05-18T03:31:00Z">
                  <w:rPr>
                    <w:rStyle w:val="Hyperlink"/>
                    <w:noProof/>
                  </w:rPr>
                </w:rPrChange>
              </w:rPr>
              <w:delText>On the Select Document screen, click the first Open link (on the dc-doc-43.txt row).</w:delText>
            </w:r>
            <w:r w:rsidRPr="00B71D98" w:rsidDel="000C5050">
              <w:rPr>
                <w:rFonts w:ascii="Times New Roman" w:hAnsi="Times New Roman" w:cs="Times New Roman"/>
                <w:b w:val="0"/>
                <w:bCs w:val="0"/>
                <w:i w:val="0"/>
                <w:iCs w:val="0"/>
                <w:noProof/>
                <w:webHidden/>
                <w:sz w:val="28"/>
                <w:szCs w:val="28"/>
                <w:rPrChange w:id="304" w:author="ASAD MAHMOOD" w:date="2020-05-18T03:31:00Z">
                  <w:rPr>
                    <w:noProof/>
                    <w:webHidden/>
                  </w:rPr>
                </w:rPrChange>
              </w:rPr>
              <w:tab/>
              <w:delText>18</w:delText>
            </w:r>
          </w:del>
        </w:p>
        <w:p w14:paraId="7A0ECAA0" w14:textId="5F205F9C" w:rsidR="00410E36" w:rsidRPr="00B71D98" w:rsidDel="000C5050" w:rsidRDefault="00410E36">
          <w:pPr>
            <w:pStyle w:val="TOC1"/>
            <w:tabs>
              <w:tab w:val="left" w:pos="720"/>
              <w:tab w:val="right" w:leader="dot" w:pos="9350"/>
            </w:tabs>
            <w:rPr>
              <w:del w:id="305" w:author="ASAD MAHMOOD" w:date="2020-05-18T03:24:00Z"/>
              <w:rFonts w:ascii="Times New Roman" w:hAnsi="Times New Roman" w:cs="Times New Roman"/>
              <w:b w:val="0"/>
              <w:bCs w:val="0"/>
              <w:i w:val="0"/>
              <w:iCs w:val="0"/>
              <w:noProof/>
              <w:sz w:val="28"/>
              <w:szCs w:val="28"/>
              <w:rPrChange w:id="306" w:author="ASAD MAHMOOD" w:date="2020-05-18T03:31:00Z">
                <w:rPr>
                  <w:del w:id="307" w:author="ASAD MAHMOOD" w:date="2020-05-18T03:24:00Z"/>
                  <w:noProof/>
                </w:rPr>
              </w:rPrChange>
            </w:rPr>
          </w:pPr>
          <w:del w:id="308" w:author="ASAD MAHMOOD" w:date="2020-05-18T03:24:00Z">
            <w:r w:rsidRPr="00B71D98" w:rsidDel="000C5050">
              <w:rPr>
                <w:rStyle w:val="Hyperlink"/>
                <w:rFonts w:ascii="Times New Roman" w:hAnsi="Times New Roman" w:cs="Times New Roman"/>
                <w:b w:val="0"/>
                <w:bCs w:val="0"/>
                <w:i w:val="0"/>
                <w:iCs w:val="0"/>
                <w:noProof/>
                <w:sz w:val="28"/>
                <w:szCs w:val="28"/>
                <w:rPrChange w:id="309" w:author="ASAD MAHMOOD" w:date="2020-05-18T03:31:00Z">
                  <w:rPr>
                    <w:rStyle w:val="Hyperlink"/>
                    <w:noProof/>
                  </w:rPr>
                </w:rPrChange>
              </w:rPr>
              <w:delText>11.</w:delText>
            </w:r>
            <w:r w:rsidRPr="00B71D98" w:rsidDel="000C5050">
              <w:rPr>
                <w:rFonts w:ascii="Times New Roman" w:hAnsi="Times New Roman" w:cs="Times New Roman"/>
                <w:b w:val="0"/>
                <w:bCs w:val="0"/>
                <w:i w:val="0"/>
                <w:iCs w:val="0"/>
                <w:noProof/>
                <w:sz w:val="28"/>
                <w:szCs w:val="28"/>
                <w:rPrChange w:id="310" w:author="ASAD MAHMOOD" w:date="2020-05-18T03:31:00Z">
                  <w:rPr>
                    <w:noProof/>
                  </w:rPr>
                </w:rPrChange>
              </w:rPr>
              <w:tab/>
            </w:r>
            <w:r w:rsidRPr="00B71D98" w:rsidDel="000C5050">
              <w:rPr>
                <w:rStyle w:val="Hyperlink"/>
                <w:rFonts w:ascii="Times New Roman" w:hAnsi="Times New Roman" w:cs="Times New Roman"/>
                <w:b w:val="0"/>
                <w:bCs w:val="0"/>
                <w:i w:val="0"/>
                <w:iCs w:val="0"/>
                <w:noProof/>
                <w:sz w:val="28"/>
                <w:szCs w:val="28"/>
                <w:rPrChange w:id="311" w:author="ASAD MAHMOOD" w:date="2020-05-18T03:31:00Z">
                  <w:rPr>
                    <w:rStyle w:val="Hyperlink"/>
                    <w:noProof/>
                  </w:rPr>
                </w:rPrChange>
              </w:rPr>
              <w:delText>Click the Open link on the seattle-doc-3.txt row.</w:delText>
            </w:r>
            <w:r w:rsidRPr="00B71D98" w:rsidDel="000C5050">
              <w:rPr>
                <w:rFonts w:ascii="Times New Roman" w:hAnsi="Times New Roman" w:cs="Times New Roman"/>
                <w:b w:val="0"/>
                <w:bCs w:val="0"/>
                <w:i w:val="0"/>
                <w:iCs w:val="0"/>
                <w:noProof/>
                <w:webHidden/>
                <w:sz w:val="28"/>
                <w:szCs w:val="28"/>
                <w:rPrChange w:id="312" w:author="ASAD MAHMOOD" w:date="2020-05-18T03:31:00Z">
                  <w:rPr>
                    <w:noProof/>
                    <w:webHidden/>
                  </w:rPr>
                </w:rPrChange>
              </w:rPr>
              <w:tab/>
              <w:delText>19</w:delText>
            </w:r>
          </w:del>
        </w:p>
        <w:p w14:paraId="5FDD50C9" w14:textId="1A5C994A" w:rsidR="00410E36" w:rsidRDefault="00410E36">
          <w:pPr>
            <w:rPr>
              <w:ins w:id="313" w:author="ASAD MAHMOOD" w:date="2020-05-18T03:19:00Z"/>
            </w:rPr>
          </w:pPr>
          <w:ins w:id="314" w:author="ASAD MAHMOOD" w:date="2020-05-18T03:19:00Z">
            <w:r>
              <w:rPr>
                <w:b/>
                <w:bCs/>
                <w:noProof/>
              </w:rPr>
              <w:fldChar w:fldCharType="end"/>
            </w:r>
          </w:ins>
        </w:p>
        <w:customXmlInsRangeStart w:id="315" w:author="ASAD MAHMOOD" w:date="2020-05-18T03:19:00Z"/>
      </w:sdtContent>
    </w:sdt>
    <w:customXmlInsRangeEnd w:id="315"/>
    <w:p w14:paraId="0F762297" w14:textId="727CABBB" w:rsidR="006F24D4" w:rsidRDefault="006F24D4">
      <w:pPr>
        <w:rPr>
          <w:rFonts w:eastAsiaTheme="majorEastAsia" w:cstheme="majorBidi"/>
          <w:b/>
          <w:sz w:val="32"/>
          <w:szCs w:val="32"/>
        </w:rPr>
      </w:pPr>
      <w:r>
        <w:br w:type="page"/>
      </w:r>
    </w:p>
    <w:p w14:paraId="487DF606" w14:textId="59403676" w:rsidR="006B5566" w:rsidRPr="00410E36" w:rsidRDefault="000B5864" w:rsidP="00410E36">
      <w:pPr>
        <w:pStyle w:val="Heading1"/>
        <w:rPr>
          <w:rPrChange w:id="316" w:author="ASAD MAHMOOD" w:date="2020-05-18T03:22:00Z">
            <w:rPr>
              <w:rFonts w:cs="Times New Roman"/>
              <w:szCs w:val="24"/>
            </w:rPr>
          </w:rPrChange>
        </w:rPr>
        <w:pPrChange w:id="317" w:author="ASAD MAHMOOD" w:date="2020-05-18T03:22:00Z">
          <w:pPr>
            <w:pStyle w:val="Heading1"/>
          </w:pPr>
        </w:pPrChange>
      </w:pPr>
      <w:bookmarkStart w:id="318" w:name="_Toc40664714"/>
      <w:r w:rsidRPr="00410E36">
        <w:rPr>
          <w:rPrChange w:id="319" w:author="ASAD MAHMOOD" w:date="2020-05-18T03:22:00Z">
            <w:rPr/>
          </w:rPrChange>
        </w:rPr>
        <w:lastRenderedPageBreak/>
        <w:t>Introduction</w:t>
      </w:r>
      <w:bookmarkEnd w:id="318"/>
    </w:p>
    <w:p w14:paraId="6C6F9996" w14:textId="77777777" w:rsidR="00927CC1" w:rsidRDefault="00927CC1" w:rsidP="005C79FE">
      <w:pPr>
        <w:rPr>
          <w:ins w:id="320" w:author="ASAD MAHMOOD" w:date="2020-05-18T03:02:00Z"/>
          <w:rFonts w:cs="Times New Roman"/>
          <w:szCs w:val="24"/>
        </w:rPr>
      </w:pPr>
    </w:p>
    <w:p w14:paraId="5F5B76F2" w14:textId="6C3C9D68" w:rsidR="001E126C" w:rsidRPr="006847F8" w:rsidRDefault="005C79FE" w:rsidP="005C79FE">
      <w:pPr>
        <w:rPr>
          <w:rFonts w:cs="Times New Roman"/>
          <w:color w:val="000000" w:themeColor="text1"/>
          <w:szCs w:val="24"/>
        </w:rPr>
      </w:pPr>
      <w:r>
        <w:rPr>
          <w:rFonts w:cs="Times New Roman"/>
          <w:szCs w:val="24"/>
        </w:rPr>
        <w:t xml:space="preserve">This lab will </w:t>
      </w:r>
      <w:del w:id="321" w:author="ASAD MAHMOOD" w:date="2020-05-17T13:17:00Z">
        <w:r w:rsidDel="002C765F">
          <w:rPr>
            <w:rFonts w:cs="Times New Roman"/>
            <w:szCs w:val="24"/>
          </w:rPr>
          <w:delText>build a chatbot to respond to questions about COVID-19</w:delText>
        </w:r>
      </w:del>
      <w:ins w:id="322" w:author="ASAD MAHMOOD" w:date="2020-05-17T13:17:00Z">
        <w:r w:rsidR="002C765F">
          <w:rPr>
            <w:rFonts w:cs="Times New Roman"/>
            <w:szCs w:val="24"/>
          </w:rPr>
          <w:t xml:space="preserve">cover the development of </w:t>
        </w:r>
      </w:ins>
      <w:ins w:id="323" w:author="ASAD MAHMOOD" w:date="2020-05-17T13:18:00Z">
        <w:r w:rsidR="002C765F">
          <w:rPr>
            <w:rFonts w:cs="Times New Roman"/>
            <w:szCs w:val="24"/>
          </w:rPr>
          <w:t>socioeconomic annotators for COVID-19 in order to create a COVID-19 vulnerability index</w:t>
        </w:r>
      </w:ins>
      <w:r>
        <w:rPr>
          <w:rFonts w:cs="Times New Roman"/>
          <w:szCs w:val="24"/>
        </w:rPr>
        <w:t xml:space="preserve">. </w:t>
      </w:r>
      <w:del w:id="324" w:author="ASAD MAHMOOD" w:date="2020-05-17T13:18:00Z">
        <w:r w:rsidDel="002C765F">
          <w:rPr>
            <w:rFonts w:cs="Times New Roman"/>
            <w:szCs w:val="24"/>
          </w:rPr>
          <w:delText>Watson Assistant and Watson Discovery services from IBM will be used to build the chatbot</w:delText>
        </w:r>
      </w:del>
      <w:ins w:id="325" w:author="ASAD MAHMOOD" w:date="2020-05-17T13:19:00Z">
        <w:r w:rsidR="002C765F">
          <w:rPr>
            <w:rFonts w:cs="Times New Roman"/>
            <w:szCs w:val="24"/>
          </w:rPr>
          <w:t xml:space="preserve">IBM Watson Knowledge Studio will be used to develop the </w:t>
        </w:r>
      </w:ins>
      <w:ins w:id="326" w:author="ASAD MAHMOOD" w:date="2020-05-17T13:20:00Z">
        <w:r w:rsidR="002C765F">
          <w:rPr>
            <w:rFonts w:cs="Times New Roman"/>
            <w:szCs w:val="24"/>
          </w:rPr>
          <w:t xml:space="preserve">socioeconomic annotators. </w:t>
        </w:r>
      </w:ins>
      <w:del w:id="327" w:author="ASAD MAHMOOD" w:date="2020-05-17T13:20:00Z">
        <w:r w:rsidDel="002C765F">
          <w:rPr>
            <w:rFonts w:cs="Times New Roman"/>
            <w:szCs w:val="24"/>
          </w:rPr>
          <w:delText xml:space="preserve">. </w:delText>
        </w:r>
      </w:del>
    </w:p>
    <w:p w14:paraId="092D4227" w14:textId="1064049C" w:rsidR="00631D6C" w:rsidRPr="00410E36" w:rsidRDefault="006847F8" w:rsidP="00410E36">
      <w:pPr>
        <w:pStyle w:val="Heading1"/>
        <w:rPr>
          <w:ins w:id="328" w:author="ASAD MAHMOOD" w:date="2020-05-18T03:02:00Z"/>
          <w:rPrChange w:id="329" w:author="ASAD MAHMOOD" w:date="2020-05-18T03:22:00Z">
            <w:rPr>
              <w:ins w:id="330" w:author="ASAD MAHMOOD" w:date="2020-05-18T03:02:00Z"/>
            </w:rPr>
          </w:rPrChange>
        </w:rPr>
        <w:pPrChange w:id="331" w:author="ASAD MAHMOOD" w:date="2020-05-18T03:22:00Z">
          <w:pPr>
            <w:pStyle w:val="Heading1"/>
          </w:pPr>
        </w:pPrChange>
      </w:pPr>
      <w:bookmarkStart w:id="332" w:name="_Toc40664715"/>
      <w:r w:rsidRPr="00410E36">
        <w:rPr>
          <w:rPrChange w:id="333" w:author="ASAD MAHMOOD" w:date="2020-05-18T03:22:00Z">
            <w:rPr/>
          </w:rPrChange>
        </w:rPr>
        <w:t>Objectives</w:t>
      </w:r>
      <w:bookmarkEnd w:id="332"/>
    </w:p>
    <w:p w14:paraId="6811848D" w14:textId="77777777" w:rsidR="00927CC1" w:rsidRPr="00927CC1" w:rsidRDefault="00927CC1" w:rsidP="00927CC1">
      <w:pPr>
        <w:rPr>
          <w:rPrChange w:id="334" w:author="ASAD MAHMOOD" w:date="2020-05-18T03:02:00Z">
            <w:rPr/>
          </w:rPrChange>
        </w:rPr>
        <w:pPrChange w:id="335" w:author="ASAD MAHMOOD" w:date="2020-05-18T03:02:00Z">
          <w:pPr>
            <w:pStyle w:val="Heading1"/>
          </w:pPr>
        </w:pPrChange>
      </w:pPr>
    </w:p>
    <w:p w14:paraId="6E1B4945" w14:textId="40CFAD4D" w:rsidR="005C79FE" w:rsidRDefault="006847F8" w:rsidP="005C79FE">
      <w:pPr>
        <w:rPr>
          <w:rFonts w:cs="Times New Roman"/>
          <w:szCs w:val="24"/>
        </w:rPr>
      </w:pPr>
      <w:r>
        <w:rPr>
          <w:rFonts w:cs="Times New Roman"/>
          <w:szCs w:val="24"/>
        </w:rPr>
        <w:t>The goal of th</w:t>
      </w:r>
      <w:r w:rsidR="00305394">
        <w:rPr>
          <w:rFonts w:cs="Times New Roman"/>
          <w:szCs w:val="24"/>
        </w:rPr>
        <w:t>is</w:t>
      </w:r>
      <w:r>
        <w:rPr>
          <w:rFonts w:cs="Times New Roman"/>
          <w:szCs w:val="24"/>
        </w:rPr>
        <w:t xml:space="preserve"> lab is </w:t>
      </w:r>
      <w:r w:rsidR="00305394">
        <w:rPr>
          <w:rFonts w:cs="Times New Roman"/>
          <w:szCs w:val="24"/>
        </w:rPr>
        <w:t xml:space="preserve">to familiarize the user with </w:t>
      </w:r>
      <w:r w:rsidR="005C79FE">
        <w:rPr>
          <w:rFonts w:cs="Times New Roman"/>
          <w:szCs w:val="24"/>
        </w:rPr>
        <w:t xml:space="preserve">the </w:t>
      </w:r>
      <w:del w:id="336" w:author="ASAD MAHMOOD" w:date="2020-05-17T13:20:00Z">
        <w:r w:rsidR="005C79FE" w:rsidDel="002C765F">
          <w:rPr>
            <w:rFonts w:cs="Times New Roman"/>
            <w:szCs w:val="24"/>
          </w:rPr>
          <w:delText>Watson Assistant and Watson Dis</w:delText>
        </w:r>
        <w:r w:rsidR="004B318E" w:rsidDel="002C765F">
          <w:rPr>
            <w:rFonts w:cs="Times New Roman"/>
            <w:szCs w:val="24"/>
          </w:rPr>
          <w:delText>c</w:delText>
        </w:r>
        <w:r w:rsidR="005C79FE" w:rsidDel="002C765F">
          <w:rPr>
            <w:rFonts w:cs="Times New Roman"/>
            <w:szCs w:val="24"/>
          </w:rPr>
          <w:delText>overy</w:delText>
        </w:r>
      </w:del>
      <w:ins w:id="337" w:author="ASAD MAHMOOD" w:date="2020-05-17T13:20:00Z">
        <w:r w:rsidR="002C765F">
          <w:rPr>
            <w:rFonts w:cs="Times New Roman"/>
            <w:szCs w:val="24"/>
          </w:rPr>
          <w:t>Watson Knowledge Studio</w:t>
        </w:r>
      </w:ins>
      <w:r w:rsidR="005C79FE">
        <w:rPr>
          <w:rFonts w:cs="Times New Roman"/>
          <w:szCs w:val="24"/>
        </w:rPr>
        <w:t xml:space="preserve"> service</w:t>
      </w:r>
      <w:ins w:id="338" w:author="ASAD MAHMOOD" w:date="2020-05-17T13:20:00Z">
        <w:r w:rsidR="002C765F">
          <w:rPr>
            <w:rFonts w:cs="Times New Roman"/>
            <w:szCs w:val="24"/>
          </w:rPr>
          <w:t xml:space="preserve">. </w:t>
        </w:r>
      </w:ins>
      <w:del w:id="339" w:author="ASAD MAHMOOD" w:date="2020-05-17T13:20:00Z">
        <w:r w:rsidR="005C79FE" w:rsidDel="002C765F">
          <w:rPr>
            <w:rFonts w:cs="Times New Roman"/>
            <w:szCs w:val="24"/>
          </w:rPr>
          <w:delText xml:space="preserve">s.  </w:delText>
        </w:r>
      </w:del>
      <w:r w:rsidR="005C79FE">
        <w:rPr>
          <w:rFonts w:cs="Times New Roman"/>
          <w:szCs w:val="24"/>
        </w:rPr>
        <w:t xml:space="preserve">Watson </w:t>
      </w:r>
      <w:del w:id="340" w:author="ASAD MAHMOOD" w:date="2020-05-17T13:20:00Z">
        <w:r w:rsidR="005C79FE" w:rsidDel="002C765F">
          <w:rPr>
            <w:rFonts w:cs="Times New Roman"/>
            <w:szCs w:val="24"/>
          </w:rPr>
          <w:delText xml:space="preserve">Assistant </w:delText>
        </w:r>
      </w:del>
      <w:ins w:id="341" w:author="ASAD MAHMOOD" w:date="2020-05-17T13:20:00Z">
        <w:r w:rsidR="002C765F">
          <w:rPr>
            <w:rFonts w:cs="Times New Roman"/>
            <w:szCs w:val="24"/>
          </w:rPr>
          <w:t xml:space="preserve">Knowledge Studio </w:t>
        </w:r>
      </w:ins>
      <w:del w:id="342" w:author="ASAD MAHMOOD" w:date="2020-05-17T13:23:00Z">
        <w:r w:rsidR="005C79FE" w:rsidDel="00835CAD">
          <w:rPr>
            <w:rFonts w:cs="Times New Roman"/>
            <w:szCs w:val="24"/>
          </w:rPr>
          <w:delText xml:space="preserve">is IBM’s AI offering that </w:delText>
        </w:r>
      </w:del>
      <w:r w:rsidR="005C79FE">
        <w:rPr>
          <w:rFonts w:cs="Times New Roman"/>
          <w:szCs w:val="24"/>
        </w:rPr>
        <w:t>lets you build</w:t>
      </w:r>
      <w:ins w:id="343" w:author="ASAD MAHMOOD" w:date="2020-05-17T13:23:00Z">
        <w:r w:rsidR="00835CAD">
          <w:rPr>
            <w:rFonts w:cs="Times New Roman"/>
            <w:szCs w:val="24"/>
          </w:rPr>
          <w:t xml:space="preserve"> a machine learning annotator </w:t>
        </w:r>
      </w:ins>
      <w:ins w:id="344" w:author="ASAD MAHMOOD" w:date="2020-05-17T13:24:00Z">
        <w:r w:rsidR="00835CAD">
          <w:rPr>
            <w:rFonts w:cs="Times New Roman"/>
            <w:szCs w:val="24"/>
          </w:rPr>
          <w:t xml:space="preserve">by applying a type system, dictionary pre-annotator </w:t>
        </w:r>
      </w:ins>
      <w:ins w:id="345" w:author="ASAD MAHMOOD" w:date="2020-05-17T13:26:00Z">
        <w:r w:rsidR="00835CAD">
          <w:rPr>
            <w:rFonts w:cs="Times New Roman"/>
            <w:szCs w:val="24"/>
          </w:rPr>
          <w:t>and</w:t>
        </w:r>
      </w:ins>
      <w:ins w:id="346" w:author="ASAD MAHMOOD" w:date="2020-05-17T13:24:00Z">
        <w:r w:rsidR="00835CAD">
          <w:rPr>
            <w:rFonts w:cs="Times New Roman"/>
            <w:szCs w:val="24"/>
          </w:rPr>
          <w:t xml:space="preserve"> human ann</w:t>
        </w:r>
      </w:ins>
      <w:ins w:id="347" w:author="ASAD MAHMOOD" w:date="2020-05-17T13:25:00Z">
        <w:r w:rsidR="00835CAD">
          <w:rPr>
            <w:rFonts w:cs="Times New Roman"/>
            <w:szCs w:val="24"/>
          </w:rPr>
          <w:t>otation on a training corpus of unstructured documents. Upon training and evaluation, the machine learning annotator can be save</w:t>
        </w:r>
      </w:ins>
      <w:ins w:id="348" w:author="ASAD MAHMOOD" w:date="2020-05-17T13:26:00Z">
        <w:r w:rsidR="00835CAD">
          <w:rPr>
            <w:rFonts w:cs="Times New Roman"/>
            <w:szCs w:val="24"/>
          </w:rPr>
          <w:t>d and deployed to Watson Discovery for a</w:t>
        </w:r>
      </w:ins>
      <w:ins w:id="349" w:author="ASAD MAHMOOD" w:date="2020-05-17T13:27:00Z">
        <w:r w:rsidR="00835CAD">
          <w:rPr>
            <w:rFonts w:cs="Times New Roman"/>
            <w:szCs w:val="24"/>
          </w:rPr>
          <w:t>utomated entity</w:t>
        </w:r>
      </w:ins>
      <w:ins w:id="350" w:author="ASAD MAHMOOD" w:date="2020-05-18T21:50:00Z">
        <w:r w:rsidR="003E5CF6">
          <w:rPr>
            <w:rFonts w:cs="Times New Roman"/>
            <w:szCs w:val="24"/>
          </w:rPr>
          <w:t xml:space="preserve"> </w:t>
        </w:r>
      </w:ins>
      <w:ins w:id="351" w:author="ASAD MAHMOOD" w:date="2020-05-17T13:27:00Z">
        <w:r w:rsidR="00835CAD">
          <w:rPr>
            <w:rFonts w:cs="Times New Roman"/>
            <w:szCs w:val="24"/>
          </w:rPr>
          <w:t>extraction</w:t>
        </w:r>
      </w:ins>
      <w:del w:id="352" w:author="ASAD MAHMOOD" w:date="2020-05-17T13:26:00Z">
        <w:r w:rsidR="005C79FE" w:rsidDel="00835CAD">
          <w:rPr>
            <w:rFonts w:cs="Times New Roman"/>
            <w:szCs w:val="24"/>
          </w:rPr>
          <w:delText>, train, and deploy conversation interactions into any application, device, or channel</w:delText>
        </w:r>
      </w:del>
      <w:r w:rsidR="005C79FE">
        <w:rPr>
          <w:rFonts w:cs="Times New Roman"/>
          <w:szCs w:val="24"/>
        </w:rPr>
        <w:t xml:space="preserve">.  Watson Discovery is an enterprise AI search technology that </w:t>
      </w:r>
      <w:del w:id="353" w:author="ASAD MAHMOOD" w:date="2020-05-17T13:28:00Z">
        <w:r w:rsidR="005C79FE" w:rsidDel="00835CAD">
          <w:rPr>
            <w:rFonts w:cs="Times New Roman"/>
            <w:szCs w:val="24"/>
          </w:rPr>
          <w:delText xml:space="preserve">breaks open silos </w:delText>
        </w:r>
      </w:del>
      <w:ins w:id="354" w:author="ASAD MAHMOOD" w:date="2020-05-17T13:28:00Z">
        <w:r w:rsidR="00835CAD">
          <w:rPr>
            <w:rFonts w:cs="Times New Roman"/>
            <w:szCs w:val="24"/>
          </w:rPr>
          <w:t xml:space="preserve">leverages machine learning, including natural language processing, to </w:t>
        </w:r>
      </w:ins>
      <w:del w:id="355" w:author="ASAD MAHMOOD" w:date="2020-05-17T13:28:00Z">
        <w:r w:rsidR="005C79FE" w:rsidDel="00835CAD">
          <w:rPr>
            <w:rFonts w:cs="Times New Roman"/>
            <w:szCs w:val="24"/>
          </w:rPr>
          <w:delText xml:space="preserve">and </w:delText>
        </w:r>
      </w:del>
      <w:r w:rsidR="005C79FE">
        <w:rPr>
          <w:rFonts w:cs="Times New Roman"/>
          <w:szCs w:val="24"/>
        </w:rPr>
        <w:t>retrieve</w:t>
      </w:r>
      <w:ins w:id="356" w:author="ASAD MAHMOOD" w:date="2020-05-17T13:28:00Z">
        <w:r w:rsidR="00835CAD">
          <w:rPr>
            <w:rFonts w:cs="Times New Roman"/>
            <w:szCs w:val="24"/>
          </w:rPr>
          <w:t xml:space="preserve"> </w:t>
        </w:r>
      </w:ins>
      <w:del w:id="357" w:author="ASAD MAHMOOD" w:date="2020-05-17T13:28:00Z">
        <w:r w:rsidR="005C79FE" w:rsidDel="00835CAD">
          <w:rPr>
            <w:rFonts w:cs="Times New Roman"/>
            <w:szCs w:val="24"/>
          </w:rPr>
          <w:delText xml:space="preserve">s </w:delText>
        </w:r>
      </w:del>
      <w:r w:rsidR="005C79FE">
        <w:rPr>
          <w:rFonts w:cs="Times New Roman"/>
          <w:szCs w:val="24"/>
        </w:rPr>
        <w:t xml:space="preserve">specific answers to your questions </w:t>
      </w:r>
      <w:del w:id="358" w:author="ASAD MAHMOOD" w:date="2020-05-17T13:34:00Z">
        <w:r w:rsidR="005C79FE" w:rsidDel="008A0377">
          <w:rPr>
            <w:rFonts w:cs="Times New Roman"/>
            <w:szCs w:val="24"/>
          </w:rPr>
          <w:delText xml:space="preserve">while also </w:delText>
        </w:r>
      </w:del>
      <w:ins w:id="359" w:author="ASAD MAHMOOD" w:date="2020-05-17T13:34:00Z">
        <w:r w:rsidR="008A0377">
          <w:rPr>
            <w:rFonts w:cs="Times New Roman"/>
            <w:szCs w:val="24"/>
          </w:rPr>
          <w:t xml:space="preserve">and </w:t>
        </w:r>
      </w:ins>
      <w:r w:rsidR="005C79FE">
        <w:rPr>
          <w:rFonts w:cs="Times New Roman"/>
          <w:szCs w:val="24"/>
        </w:rPr>
        <w:t>analyz</w:t>
      </w:r>
      <w:ins w:id="360" w:author="ASAD MAHMOOD" w:date="2020-05-17T13:34:00Z">
        <w:r w:rsidR="008A0377">
          <w:rPr>
            <w:rFonts w:cs="Times New Roman"/>
            <w:szCs w:val="24"/>
          </w:rPr>
          <w:t>e</w:t>
        </w:r>
      </w:ins>
      <w:del w:id="361" w:author="ASAD MAHMOOD" w:date="2020-05-17T13:34:00Z">
        <w:r w:rsidR="005C79FE" w:rsidDel="008A0377">
          <w:rPr>
            <w:rFonts w:cs="Times New Roman"/>
            <w:szCs w:val="24"/>
          </w:rPr>
          <w:delText>ing</w:delText>
        </w:r>
      </w:del>
      <w:r w:rsidR="005C79FE">
        <w:rPr>
          <w:rFonts w:cs="Times New Roman"/>
          <w:szCs w:val="24"/>
        </w:rPr>
        <w:t xml:space="preserve"> trends and relationship</w:t>
      </w:r>
      <w:ins w:id="362" w:author="ASAD MAHMOOD" w:date="2020-05-17T13:27:00Z">
        <w:r w:rsidR="00835CAD">
          <w:rPr>
            <w:rFonts w:cs="Times New Roman"/>
            <w:szCs w:val="24"/>
          </w:rPr>
          <w:t>s</w:t>
        </w:r>
      </w:ins>
      <w:r w:rsidR="005C79FE">
        <w:rPr>
          <w:rFonts w:cs="Times New Roman"/>
          <w:szCs w:val="24"/>
        </w:rPr>
        <w:t xml:space="preserve"> buried in enterprise data</w:t>
      </w:r>
      <w:ins w:id="363" w:author="ASAD MAHMOOD" w:date="2020-05-17T13:33:00Z">
        <w:r w:rsidR="008A0377">
          <w:rPr>
            <w:rFonts w:cs="Times New Roman"/>
            <w:szCs w:val="24"/>
          </w:rPr>
          <w:t xml:space="preserve">; </w:t>
        </w:r>
      </w:ins>
      <w:del w:id="364" w:author="ASAD MAHMOOD" w:date="2020-05-17T13:33:00Z">
        <w:r w:rsidR="005C79FE" w:rsidDel="008A0377">
          <w:rPr>
            <w:rFonts w:cs="Times New Roman"/>
            <w:szCs w:val="24"/>
          </w:rPr>
          <w:delText xml:space="preserve">. </w:delText>
        </w:r>
      </w:del>
      <w:ins w:id="365" w:author="ASAD MAHMOOD" w:date="2020-05-17T13:33:00Z">
        <w:r w:rsidR="008A0377">
          <w:rPr>
            <w:rFonts w:cs="Times New Roman"/>
            <w:szCs w:val="24"/>
          </w:rPr>
          <w:t>b</w:t>
        </w:r>
      </w:ins>
      <w:ins w:id="366" w:author="ASAD MAHMOOD" w:date="2020-05-17T13:28:00Z">
        <w:r w:rsidR="00835CAD">
          <w:rPr>
            <w:rFonts w:cs="Times New Roman"/>
            <w:szCs w:val="24"/>
          </w:rPr>
          <w:t xml:space="preserve">y </w:t>
        </w:r>
      </w:ins>
      <w:ins w:id="367" w:author="ASAD MAHMOOD" w:date="2020-05-17T13:33:00Z">
        <w:r w:rsidR="008A0377">
          <w:rPr>
            <w:rFonts w:cs="Times New Roman"/>
            <w:szCs w:val="24"/>
          </w:rPr>
          <w:t>integrating</w:t>
        </w:r>
      </w:ins>
      <w:ins w:id="368" w:author="ASAD MAHMOOD" w:date="2020-05-17T13:29:00Z">
        <w:r w:rsidR="00835CAD">
          <w:rPr>
            <w:rFonts w:cs="Times New Roman"/>
            <w:szCs w:val="24"/>
          </w:rPr>
          <w:t xml:space="preserve"> a machine learning annotator from Watson Knowledge Studio, </w:t>
        </w:r>
      </w:ins>
      <w:r w:rsidR="005C79FE">
        <w:rPr>
          <w:rFonts w:cs="Times New Roman"/>
          <w:szCs w:val="24"/>
        </w:rPr>
        <w:t xml:space="preserve">Watson Discovery </w:t>
      </w:r>
      <w:del w:id="369" w:author="ASAD MAHMOOD" w:date="2020-05-17T13:29:00Z">
        <w:r w:rsidR="005C79FE" w:rsidDel="00835CAD">
          <w:rPr>
            <w:rFonts w:cs="Times New Roman"/>
            <w:szCs w:val="24"/>
          </w:rPr>
          <w:delText>applies machine learning, including natural language processing capabilities, and is easily trained</w:delText>
        </w:r>
      </w:del>
      <w:ins w:id="370" w:author="ASAD MAHMOOD" w:date="2020-05-17T13:29:00Z">
        <w:r w:rsidR="00835CAD">
          <w:rPr>
            <w:rFonts w:cs="Times New Roman"/>
            <w:szCs w:val="24"/>
          </w:rPr>
          <w:t>can be trained</w:t>
        </w:r>
      </w:ins>
      <w:r w:rsidR="005C79FE">
        <w:rPr>
          <w:rFonts w:cs="Times New Roman"/>
          <w:szCs w:val="24"/>
        </w:rPr>
        <w:t xml:space="preserve"> on the language of your domain. Both Watson </w:t>
      </w:r>
      <w:del w:id="371" w:author="ASAD MAHMOOD" w:date="2020-05-17T13:29:00Z">
        <w:r w:rsidR="005C79FE" w:rsidDel="00835CAD">
          <w:rPr>
            <w:rFonts w:cs="Times New Roman"/>
            <w:szCs w:val="24"/>
          </w:rPr>
          <w:delText xml:space="preserve">Discovery </w:delText>
        </w:r>
      </w:del>
      <w:ins w:id="372" w:author="ASAD MAHMOOD" w:date="2020-05-17T13:29:00Z">
        <w:r w:rsidR="00835CAD">
          <w:rPr>
            <w:rFonts w:cs="Times New Roman"/>
            <w:szCs w:val="24"/>
          </w:rPr>
          <w:t xml:space="preserve">Knowledge Studio </w:t>
        </w:r>
      </w:ins>
      <w:r w:rsidR="005C79FE">
        <w:rPr>
          <w:rFonts w:cs="Times New Roman"/>
          <w:szCs w:val="24"/>
        </w:rPr>
        <w:t xml:space="preserve">and Watson </w:t>
      </w:r>
      <w:del w:id="373" w:author="ASAD MAHMOOD" w:date="2020-05-17T13:29:00Z">
        <w:r w:rsidR="005C79FE" w:rsidDel="00835CAD">
          <w:rPr>
            <w:rFonts w:cs="Times New Roman"/>
            <w:szCs w:val="24"/>
          </w:rPr>
          <w:delText xml:space="preserve">Assistant </w:delText>
        </w:r>
      </w:del>
      <w:ins w:id="374" w:author="ASAD MAHMOOD" w:date="2020-05-17T13:29:00Z">
        <w:r w:rsidR="00835CAD">
          <w:rPr>
            <w:rFonts w:cs="Times New Roman"/>
            <w:szCs w:val="24"/>
          </w:rPr>
          <w:t>D</w:t>
        </w:r>
      </w:ins>
      <w:ins w:id="375" w:author="ASAD MAHMOOD" w:date="2020-05-17T13:30:00Z">
        <w:r w:rsidR="00835CAD">
          <w:rPr>
            <w:rFonts w:cs="Times New Roman"/>
            <w:szCs w:val="24"/>
          </w:rPr>
          <w:t>iscovery</w:t>
        </w:r>
      </w:ins>
      <w:ins w:id="376" w:author="ASAD MAHMOOD" w:date="2020-05-17T13:29:00Z">
        <w:r w:rsidR="00835CAD">
          <w:rPr>
            <w:rFonts w:cs="Times New Roman"/>
            <w:szCs w:val="24"/>
          </w:rPr>
          <w:t xml:space="preserve"> </w:t>
        </w:r>
      </w:ins>
      <w:r w:rsidR="005C79FE">
        <w:rPr>
          <w:rFonts w:cs="Times New Roman"/>
          <w:szCs w:val="24"/>
        </w:rPr>
        <w:t xml:space="preserve">can be deployed on any cloud or on-premises environment.  </w:t>
      </w:r>
    </w:p>
    <w:p w14:paraId="4BBEAD33" w14:textId="373813F5" w:rsidR="00D309CB" w:rsidRDefault="00D309CB" w:rsidP="006847F8">
      <w:pPr>
        <w:rPr>
          <w:rFonts w:cs="Times New Roman"/>
          <w:szCs w:val="24"/>
        </w:rPr>
      </w:pPr>
      <w:r>
        <w:rPr>
          <w:rFonts w:cs="Times New Roman"/>
          <w:szCs w:val="24"/>
        </w:rPr>
        <w:t xml:space="preserve">After completing this lab, you will be </w:t>
      </w:r>
      <w:del w:id="377" w:author="ASAD MAHMOOD" w:date="2020-05-18T21:52:00Z">
        <w:r w:rsidDel="003A15DB">
          <w:rPr>
            <w:rFonts w:cs="Times New Roman"/>
            <w:szCs w:val="24"/>
          </w:rPr>
          <w:delText>familiar with these features of Watson Studio.</w:delText>
        </w:r>
      </w:del>
      <w:ins w:id="378" w:author="ASAD MAHMOOD" w:date="2020-05-18T21:52:00Z">
        <w:r w:rsidR="003A15DB">
          <w:rPr>
            <w:rFonts w:cs="Times New Roman"/>
            <w:szCs w:val="24"/>
          </w:rPr>
          <w:t xml:space="preserve">able to perform the following exercises: </w:t>
        </w:r>
      </w:ins>
      <w:bookmarkStart w:id="379" w:name="_GoBack"/>
      <w:bookmarkEnd w:id="379"/>
      <w:r>
        <w:rPr>
          <w:rFonts w:cs="Times New Roman"/>
          <w:szCs w:val="24"/>
        </w:rPr>
        <w:t xml:space="preserve"> </w:t>
      </w:r>
    </w:p>
    <w:p w14:paraId="312116D8" w14:textId="66B53EC5" w:rsidR="00D309CB" w:rsidRDefault="005C79FE" w:rsidP="00D309CB">
      <w:pPr>
        <w:pStyle w:val="ListParagraph"/>
        <w:numPr>
          <w:ilvl w:val="0"/>
          <w:numId w:val="2"/>
        </w:numPr>
        <w:rPr>
          <w:ins w:id="380" w:author="ASAD MAHMOOD" w:date="2020-05-17T13:34:00Z"/>
          <w:rFonts w:cs="Times New Roman"/>
          <w:szCs w:val="24"/>
        </w:rPr>
      </w:pPr>
      <w:r>
        <w:rPr>
          <w:rFonts w:cs="Times New Roman"/>
          <w:szCs w:val="24"/>
        </w:rPr>
        <w:t>Provision an</w:t>
      </w:r>
      <w:r w:rsidR="00786A67">
        <w:rPr>
          <w:rFonts w:cs="Times New Roman"/>
          <w:szCs w:val="24"/>
        </w:rPr>
        <w:t xml:space="preserve"> </w:t>
      </w:r>
      <w:r>
        <w:rPr>
          <w:rFonts w:cs="Times New Roman"/>
          <w:szCs w:val="24"/>
        </w:rPr>
        <w:t xml:space="preserve">instance of Watson </w:t>
      </w:r>
      <w:del w:id="381" w:author="ASAD MAHMOOD" w:date="2020-05-17T13:34:00Z">
        <w:r w:rsidDel="008A0377">
          <w:rPr>
            <w:rFonts w:cs="Times New Roman"/>
            <w:szCs w:val="24"/>
          </w:rPr>
          <w:delText>Assistant</w:delText>
        </w:r>
      </w:del>
      <w:ins w:id="382" w:author="ASAD MAHMOOD" w:date="2020-05-17T13:34:00Z">
        <w:r w:rsidR="008A0377">
          <w:rPr>
            <w:rFonts w:cs="Times New Roman"/>
            <w:szCs w:val="24"/>
          </w:rPr>
          <w:t>Knowledge Studio</w:t>
        </w:r>
      </w:ins>
    </w:p>
    <w:p w14:paraId="5235FCEF" w14:textId="07D06B1D" w:rsidR="008A0377" w:rsidRDefault="008A0377" w:rsidP="00D309CB">
      <w:pPr>
        <w:pStyle w:val="ListParagraph"/>
        <w:numPr>
          <w:ilvl w:val="0"/>
          <w:numId w:val="2"/>
        </w:numPr>
        <w:rPr>
          <w:rFonts w:cs="Times New Roman"/>
          <w:szCs w:val="24"/>
        </w:rPr>
      </w:pPr>
      <w:ins w:id="383" w:author="ASAD MAHMOOD" w:date="2020-05-17T13:34:00Z">
        <w:r>
          <w:rPr>
            <w:rFonts w:cs="Times New Roman"/>
            <w:szCs w:val="24"/>
          </w:rPr>
          <w:t>Provision an instance of Watson Discovery</w:t>
        </w:r>
      </w:ins>
    </w:p>
    <w:p w14:paraId="26FAD57A" w14:textId="1EA5C35C" w:rsidR="005C79FE" w:rsidRDefault="005C79FE" w:rsidP="005C79FE">
      <w:pPr>
        <w:pStyle w:val="ListParagraph"/>
        <w:numPr>
          <w:ilvl w:val="0"/>
          <w:numId w:val="2"/>
        </w:numPr>
        <w:rPr>
          <w:rFonts w:cs="Times New Roman"/>
          <w:szCs w:val="24"/>
        </w:rPr>
      </w:pPr>
      <w:del w:id="384" w:author="ASAD MAHMOOD" w:date="2020-05-17T13:34:00Z">
        <w:r w:rsidDel="008A0377">
          <w:rPr>
            <w:rFonts w:cs="Times New Roman"/>
            <w:szCs w:val="24"/>
          </w:rPr>
          <w:delText>Add a dialog skill to your Watson Assistant instance</w:delText>
        </w:r>
      </w:del>
      <w:ins w:id="385" w:author="ASAD MAHMOOD" w:date="2020-05-17T13:34:00Z">
        <w:r w:rsidR="008A0377">
          <w:rPr>
            <w:rFonts w:cs="Times New Roman"/>
            <w:szCs w:val="24"/>
          </w:rPr>
          <w:t>Create a type system</w:t>
        </w:r>
      </w:ins>
    </w:p>
    <w:p w14:paraId="030FF2B7" w14:textId="6405E818" w:rsidR="005C79FE" w:rsidRPr="005C79FE" w:rsidRDefault="005C79FE" w:rsidP="005C79FE">
      <w:pPr>
        <w:pStyle w:val="ListParagraph"/>
        <w:numPr>
          <w:ilvl w:val="0"/>
          <w:numId w:val="2"/>
        </w:numPr>
        <w:rPr>
          <w:rFonts w:cs="Times New Roman"/>
          <w:szCs w:val="24"/>
        </w:rPr>
      </w:pPr>
      <w:del w:id="386" w:author="ASAD MAHMOOD" w:date="2020-05-17T13:35:00Z">
        <w:r w:rsidRPr="005C79FE" w:rsidDel="008A0377">
          <w:rPr>
            <w:rFonts w:eastAsia="Times New Roman" w:cs="Times New Roman"/>
            <w:szCs w:val="24"/>
          </w:rPr>
          <w:delText>Connect your Watson Assistant with Watson Discovery</w:delText>
        </w:r>
      </w:del>
      <w:ins w:id="387" w:author="ASAD MAHMOOD" w:date="2020-05-17T13:35:00Z">
        <w:r w:rsidR="008A0377">
          <w:rPr>
            <w:rFonts w:eastAsia="Times New Roman" w:cs="Times New Roman"/>
            <w:szCs w:val="24"/>
          </w:rPr>
          <w:t>Create a dictionary</w:t>
        </w:r>
      </w:ins>
    </w:p>
    <w:p w14:paraId="15DF0790" w14:textId="28E613B9" w:rsidR="005C79FE" w:rsidRPr="005C79FE" w:rsidRDefault="005C79FE" w:rsidP="005C79FE">
      <w:pPr>
        <w:pStyle w:val="ListParagraph"/>
        <w:numPr>
          <w:ilvl w:val="0"/>
          <w:numId w:val="2"/>
        </w:numPr>
        <w:rPr>
          <w:rFonts w:cs="Times New Roman"/>
          <w:szCs w:val="24"/>
        </w:rPr>
      </w:pPr>
      <w:del w:id="388" w:author="ASAD MAHMOOD" w:date="2020-05-17T13:35:00Z">
        <w:r w:rsidRPr="005C79FE" w:rsidDel="008A0377">
          <w:rPr>
            <w:rFonts w:eastAsia="Times New Roman" w:cs="Times New Roman"/>
            <w:szCs w:val="24"/>
          </w:rPr>
          <w:delText>Create Cloud Functions</w:delText>
        </w:r>
      </w:del>
      <w:ins w:id="389" w:author="ASAD MAHMOOD" w:date="2020-05-17T13:35:00Z">
        <w:r w:rsidR="008A0377">
          <w:rPr>
            <w:rFonts w:eastAsia="Times New Roman" w:cs="Times New Roman"/>
            <w:szCs w:val="24"/>
          </w:rPr>
          <w:t>Upload a corpus</w:t>
        </w:r>
      </w:ins>
      <w:ins w:id="390" w:author="ASAD MAHMOOD" w:date="2020-05-17T19:34:00Z">
        <w:r w:rsidR="007D313D">
          <w:rPr>
            <w:rFonts w:eastAsia="Times New Roman" w:cs="Times New Roman"/>
            <w:szCs w:val="24"/>
          </w:rPr>
          <w:t xml:space="preserve"> </w:t>
        </w:r>
      </w:ins>
      <w:ins w:id="391" w:author="ASAD MAHMOOD" w:date="2020-05-17T19:33:00Z">
        <w:r w:rsidR="007D313D">
          <w:rPr>
            <w:rFonts w:eastAsia="Times New Roman" w:cs="Times New Roman"/>
            <w:szCs w:val="24"/>
          </w:rPr>
          <w:t>of documents</w:t>
        </w:r>
      </w:ins>
    </w:p>
    <w:p w14:paraId="5843B771" w14:textId="07B28D89" w:rsidR="005C79FE" w:rsidRPr="008A0377" w:rsidRDefault="005C79FE" w:rsidP="000C5050">
      <w:pPr>
        <w:pStyle w:val="ListParagraph"/>
        <w:numPr>
          <w:ilvl w:val="0"/>
          <w:numId w:val="2"/>
        </w:numPr>
        <w:rPr>
          <w:ins w:id="392" w:author="ASAD MAHMOOD" w:date="2020-05-17T13:35:00Z"/>
          <w:rFonts w:cs="Times New Roman"/>
          <w:szCs w:val="24"/>
          <w:rPrChange w:id="393" w:author="ASAD MAHMOOD" w:date="2020-05-17T13:35:00Z">
            <w:rPr>
              <w:ins w:id="394" w:author="ASAD MAHMOOD" w:date="2020-05-17T13:35:00Z"/>
              <w:rFonts w:eastAsia="Times New Roman" w:cs="Times New Roman"/>
              <w:szCs w:val="24"/>
            </w:rPr>
          </w:rPrChange>
        </w:rPr>
      </w:pPr>
      <w:del w:id="395" w:author="ASAD MAHMOOD" w:date="2020-05-17T13:35:00Z">
        <w:r w:rsidRPr="005C79FE" w:rsidDel="008A0377">
          <w:rPr>
            <w:rFonts w:eastAsia="Times New Roman" w:cs="Times New Roman"/>
            <w:szCs w:val="24"/>
          </w:rPr>
          <w:delText>Integrate data sources via a Watson Assistant webhook</w:delText>
        </w:r>
      </w:del>
      <w:ins w:id="396" w:author="ASAD MAHMOOD" w:date="2020-05-17T13:35:00Z">
        <w:r w:rsidR="008A0377">
          <w:rPr>
            <w:rFonts w:eastAsia="Times New Roman" w:cs="Times New Roman"/>
            <w:szCs w:val="24"/>
          </w:rPr>
          <w:t xml:space="preserve">Perform </w:t>
        </w:r>
      </w:ins>
      <w:ins w:id="397" w:author="ASAD MAHMOOD" w:date="2020-05-17T21:34:00Z">
        <w:r w:rsidR="00DA2885">
          <w:rPr>
            <w:rFonts w:eastAsia="Times New Roman" w:cs="Times New Roman"/>
            <w:szCs w:val="24"/>
          </w:rPr>
          <w:t>manual</w:t>
        </w:r>
      </w:ins>
      <w:ins w:id="398" w:author="ASAD MAHMOOD" w:date="2020-05-17T13:35:00Z">
        <w:r w:rsidR="008A0377">
          <w:rPr>
            <w:rFonts w:eastAsia="Times New Roman" w:cs="Times New Roman"/>
            <w:szCs w:val="24"/>
          </w:rPr>
          <w:t xml:space="preserve"> annotation</w:t>
        </w:r>
      </w:ins>
    </w:p>
    <w:p w14:paraId="7BB192AC" w14:textId="6FB0C1D8" w:rsidR="008A0377" w:rsidRPr="008A0377" w:rsidRDefault="008A0377" w:rsidP="000C5050">
      <w:pPr>
        <w:pStyle w:val="ListParagraph"/>
        <w:numPr>
          <w:ilvl w:val="0"/>
          <w:numId w:val="2"/>
        </w:numPr>
        <w:rPr>
          <w:ins w:id="399" w:author="ASAD MAHMOOD" w:date="2020-05-17T13:35:00Z"/>
          <w:rFonts w:cs="Times New Roman"/>
          <w:szCs w:val="24"/>
          <w:rPrChange w:id="400" w:author="ASAD MAHMOOD" w:date="2020-05-17T13:35:00Z">
            <w:rPr>
              <w:ins w:id="401" w:author="ASAD MAHMOOD" w:date="2020-05-17T13:35:00Z"/>
              <w:rFonts w:eastAsia="Times New Roman" w:cs="Times New Roman"/>
              <w:szCs w:val="24"/>
            </w:rPr>
          </w:rPrChange>
        </w:rPr>
      </w:pPr>
      <w:ins w:id="402" w:author="ASAD MAHMOOD" w:date="2020-05-17T13:35:00Z">
        <w:r>
          <w:rPr>
            <w:rFonts w:eastAsia="Times New Roman" w:cs="Times New Roman"/>
            <w:szCs w:val="24"/>
          </w:rPr>
          <w:t xml:space="preserve">Train and </w:t>
        </w:r>
      </w:ins>
      <w:ins w:id="403" w:author="ASAD MAHMOOD" w:date="2020-05-18T01:15:00Z">
        <w:r w:rsidR="00B246C9">
          <w:rPr>
            <w:rFonts w:eastAsia="Times New Roman" w:cs="Times New Roman"/>
            <w:szCs w:val="24"/>
          </w:rPr>
          <w:t>create</w:t>
        </w:r>
      </w:ins>
      <w:ins w:id="404" w:author="ASAD MAHMOOD" w:date="2020-05-17T13:35:00Z">
        <w:r>
          <w:rPr>
            <w:rFonts w:eastAsia="Times New Roman" w:cs="Times New Roman"/>
            <w:szCs w:val="24"/>
          </w:rPr>
          <w:t xml:space="preserve"> a machine learning</w:t>
        </w:r>
      </w:ins>
      <w:ins w:id="405" w:author="ASAD MAHMOOD" w:date="2020-05-17T13:36:00Z">
        <w:r>
          <w:rPr>
            <w:rFonts w:eastAsia="Times New Roman" w:cs="Times New Roman"/>
            <w:szCs w:val="24"/>
          </w:rPr>
          <w:t xml:space="preserve"> (ML)</w:t>
        </w:r>
      </w:ins>
      <w:ins w:id="406" w:author="ASAD MAHMOOD" w:date="2020-05-17T13:35:00Z">
        <w:r>
          <w:rPr>
            <w:rFonts w:eastAsia="Times New Roman" w:cs="Times New Roman"/>
            <w:szCs w:val="24"/>
          </w:rPr>
          <w:t xml:space="preserve"> annotator</w:t>
        </w:r>
      </w:ins>
    </w:p>
    <w:p w14:paraId="54F4760F" w14:textId="29829D26" w:rsidR="008A0377" w:rsidRPr="005C79FE" w:rsidRDefault="008A0377" w:rsidP="000C5050">
      <w:pPr>
        <w:pStyle w:val="ListParagraph"/>
        <w:numPr>
          <w:ilvl w:val="0"/>
          <w:numId w:val="2"/>
        </w:numPr>
        <w:rPr>
          <w:rFonts w:cs="Times New Roman"/>
          <w:szCs w:val="24"/>
        </w:rPr>
      </w:pPr>
      <w:ins w:id="407" w:author="ASAD MAHMOOD" w:date="2020-05-17T13:35:00Z">
        <w:r>
          <w:rPr>
            <w:rFonts w:eastAsia="Times New Roman" w:cs="Times New Roman"/>
            <w:szCs w:val="24"/>
          </w:rPr>
          <w:t xml:space="preserve">Save and deploy the </w:t>
        </w:r>
      </w:ins>
      <w:ins w:id="408" w:author="ASAD MAHMOOD" w:date="2020-05-17T13:36:00Z">
        <w:r>
          <w:rPr>
            <w:rFonts w:eastAsia="Times New Roman" w:cs="Times New Roman"/>
            <w:szCs w:val="24"/>
          </w:rPr>
          <w:t>ML annotator to Watson Discovery</w:t>
        </w:r>
      </w:ins>
    </w:p>
    <w:p w14:paraId="74CFD131" w14:textId="0316F1B0" w:rsidR="0062557B" w:rsidRPr="00410E36" w:rsidRDefault="006F24D4" w:rsidP="00410E36">
      <w:pPr>
        <w:pStyle w:val="Heading1"/>
        <w:rPr>
          <w:ins w:id="409" w:author="ASAD MAHMOOD" w:date="2020-05-18T03:03:00Z"/>
          <w:rPrChange w:id="410" w:author="ASAD MAHMOOD" w:date="2020-05-18T03:22:00Z">
            <w:rPr>
              <w:ins w:id="411" w:author="ASAD MAHMOOD" w:date="2020-05-18T03:03:00Z"/>
            </w:rPr>
          </w:rPrChange>
        </w:rPr>
        <w:pPrChange w:id="412" w:author="ASAD MAHMOOD" w:date="2020-05-18T03:22:00Z">
          <w:pPr>
            <w:pStyle w:val="Heading1"/>
          </w:pPr>
        </w:pPrChange>
      </w:pPr>
      <w:bookmarkStart w:id="413" w:name="_Toc40664716"/>
      <w:r w:rsidRPr="00410E36">
        <w:rPr>
          <w:rPrChange w:id="414" w:author="ASAD MAHMOOD" w:date="2020-05-18T03:22:00Z">
            <w:rPr/>
          </w:rPrChange>
        </w:rPr>
        <w:t xml:space="preserve">Exercise 1: </w:t>
      </w:r>
      <w:r w:rsidR="0062557B" w:rsidRPr="00410E36">
        <w:rPr>
          <w:rPrChange w:id="415" w:author="ASAD MAHMOOD" w:date="2020-05-18T03:22:00Z">
            <w:rPr/>
          </w:rPrChange>
        </w:rPr>
        <w:t xml:space="preserve">Create a </w:t>
      </w:r>
      <w:r w:rsidR="0086161E" w:rsidRPr="00410E36">
        <w:rPr>
          <w:rPrChange w:id="416" w:author="ASAD MAHMOOD" w:date="2020-05-18T03:22:00Z">
            <w:rPr/>
          </w:rPrChange>
        </w:rPr>
        <w:t xml:space="preserve">Watson </w:t>
      </w:r>
      <w:del w:id="417" w:author="ASAD MAHMOOD" w:date="2020-05-17T13:37:00Z">
        <w:r w:rsidR="0086161E" w:rsidRPr="00410E36" w:rsidDel="008A0377">
          <w:rPr>
            <w:rPrChange w:id="418" w:author="ASAD MAHMOOD" w:date="2020-05-18T03:22:00Z">
              <w:rPr/>
            </w:rPrChange>
          </w:rPr>
          <w:delText xml:space="preserve">Assistant </w:delText>
        </w:r>
      </w:del>
      <w:ins w:id="419" w:author="ASAD MAHMOOD" w:date="2020-05-17T13:37:00Z">
        <w:r w:rsidR="008A0377" w:rsidRPr="00410E36">
          <w:rPr>
            <w:rPrChange w:id="420" w:author="ASAD MAHMOOD" w:date="2020-05-18T03:22:00Z">
              <w:rPr/>
            </w:rPrChange>
          </w:rPr>
          <w:t xml:space="preserve">Knowledge Studio </w:t>
        </w:r>
      </w:ins>
      <w:r w:rsidR="0086161E" w:rsidRPr="00410E36">
        <w:rPr>
          <w:rPrChange w:id="421" w:author="ASAD MAHMOOD" w:date="2020-05-18T03:22:00Z">
            <w:rPr/>
          </w:rPrChange>
        </w:rPr>
        <w:t>Instance</w:t>
      </w:r>
      <w:bookmarkEnd w:id="413"/>
      <w:r w:rsidR="0086161E" w:rsidRPr="00410E36">
        <w:rPr>
          <w:rPrChange w:id="422" w:author="ASAD MAHMOOD" w:date="2020-05-18T03:22:00Z">
            <w:rPr/>
          </w:rPrChange>
        </w:rPr>
        <w:t xml:space="preserve"> </w:t>
      </w:r>
    </w:p>
    <w:p w14:paraId="2242A5F6" w14:textId="77777777" w:rsidR="00927CC1" w:rsidRPr="00927CC1" w:rsidRDefault="00927CC1" w:rsidP="00927CC1">
      <w:pPr>
        <w:rPr>
          <w:rPrChange w:id="423" w:author="ASAD MAHMOOD" w:date="2020-05-18T03:03:00Z">
            <w:rPr/>
          </w:rPrChange>
        </w:rPr>
        <w:pPrChange w:id="424" w:author="ASAD MAHMOOD" w:date="2020-05-18T03:03:00Z">
          <w:pPr>
            <w:pStyle w:val="Heading1"/>
          </w:pPr>
        </w:pPrChange>
      </w:pPr>
    </w:p>
    <w:p w14:paraId="66143785" w14:textId="2388DFC9" w:rsidR="00A1000C" w:rsidRDefault="00A1000C" w:rsidP="00A1000C">
      <w:pPr>
        <w:pStyle w:val="ListParagraph"/>
        <w:numPr>
          <w:ilvl w:val="0"/>
          <w:numId w:val="21"/>
        </w:numPr>
      </w:pPr>
      <w:r w:rsidRPr="004A7339">
        <w:t xml:space="preserve">Log into your </w:t>
      </w:r>
      <w:r w:rsidR="0086161E">
        <w:t xml:space="preserve">IBM Cloud </w:t>
      </w:r>
      <w:r w:rsidRPr="004A7339">
        <w:t xml:space="preserve">account </w:t>
      </w:r>
      <w:r>
        <w:t xml:space="preserve">by typing </w:t>
      </w:r>
      <w:del w:id="425" w:author="ASAD MAHMOOD" w:date="2020-05-17T17:30:00Z">
        <w:r w:rsidDel="00256DC5">
          <w:delText xml:space="preserve">in the url </w:delText>
        </w:r>
      </w:del>
      <w:r w:rsidR="0086161E">
        <w:rPr>
          <w:b/>
        </w:rPr>
        <w:t>cloud.ibm.com</w:t>
      </w:r>
      <w:r>
        <w:rPr>
          <w:b/>
        </w:rPr>
        <w:t xml:space="preserve"> </w:t>
      </w:r>
      <w:ins w:id="426" w:author="ASAD MAHMOOD" w:date="2020-05-17T17:30:00Z">
        <w:r w:rsidR="00256DC5">
          <w:rPr>
            <w:bCs/>
          </w:rPr>
          <w:t xml:space="preserve">into the URL address bar of </w:t>
        </w:r>
      </w:ins>
      <w:del w:id="427" w:author="ASAD MAHMOOD" w:date="2020-05-17T17:30:00Z">
        <w:r w:rsidDel="00256DC5">
          <w:delText xml:space="preserve">in </w:delText>
        </w:r>
      </w:del>
      <w:r>
        <w:t xml:space="preserve">your Firefox or Chrome browser. </w:t>
      </w:r>
    </w:p>
    <w:p w14:paraId="7E821D34" w14:textId="4DFE0A45" w:rsidR="004252E3" w:rsidRDefault="004252E3" w:rsidP="00A1000C">
      <w:pPr>
        <w:pStyle w:val="ListParagraph"/>
        <w:numPr>
          <w:ilvl w:val="0"/>
          <w:numId w:val="21"/>
        </w:numPr>
      </w:pPr>
      <w:r>
        <w:t xml:space="preserve">Enter your </w:t>
      </w:r>
      <w:r w:rsidRPr="004252E3">
        <w:rPr>
          <w:b/>
          <w:bCs/>
        </w:rPr>
        <w:t>IBMid</w:t>
      </w:r>
      <w:r>
        <w:t xml:space="preserve"> and click </w:t>
      </w:r>
      <w:r w:rsidRPr="004252E3">
        <w:rPr>
          <w:b/>
          <w:bCs/>
        </w:rPr>
        <w:t>Continue.</w:t>
      </w:r>
      <w:r>
        <w:t xml:space="preserve"> </w:t>
      </w:r>
    </w:p>
    <w:p w14:paraId="368B7522" w14:textId="25DCE950" w:rsidR="004252E3" w:rsidRDefault="004252E3" w:rsidP="004252E3">
      <w:r>
        <w:rPr>
          <w:noProof/>
        </w:rPr>
        <w:lastRenderedPageBreak/>
        <w:drawing>
          <wp:inline distT="0" distB="0" distL="0" distR="0" wp14:anchorId="0DF87D95" wp14:editId="72C2F069">
            <wp:extent cx="2640330" cy="2700416"/>
            <wp:effectExtent l="19050" t="19050" r="26670" b="2413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terIBMi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1886" cy="2742917"/>
                    </a:xfrm>
                    <a:prstGeom prst="rect">
                      <a:avLst/>
                    </a:prstGeom>
                    <a:ln>
                      <a:solidFill>
                        <a:schemeClr val="accent1"/>
                      </a:solidFill>
                    </a:ln>
                  </pic:spPr>
                </pic:pic>
              </a:graphicData>
            </a:graphic>
          </wp:inline>
        </w:drawing>
      </w:r>
    </w:p>
    <w:p w14:paraId="26EF5949" w14:textId="179F63EA" w:rsidR="004252E3" w:rsidRDefault="004252E3" w:rsidP="004252E3">
      <w:pPr>
        <w:pStyle w:val="ListParagraph"/>
        <w:numPr>
          <w:ilvl w:val="0"/>
          <w:numId w:val="21"/>
        </w:numPr>
      </w:pPr>
      <w:r>
        <w:t xml:space="preserve">Enter your </w:t>
      </w:r>
      <w:r w:rsidRPr="004252E3">
        <w:rPr>
          <w:b/>
          <w:bCs/>
        </w:rPr>
        <w:t xml:space="preserve">Password </w:t>
      </w:r>
      <w:r>
        <w:t xml:space="preserve">and click </w:t>
      </w:r>
      <w:r w:rsidRPr="004252E3">
        <w:rPr>
          <w:b/>
          <w:bCs/>
        </w:rPr>
        <w:t>Log in</w:t>
      </w:r>
      <w:r>
        <w:t xml:space="preserve">. </w:t>
      </w:r>
    </w:p>
    <w:p w14:paraId="2FB478CB" w14:textId="69F3BC1D" w:rsidR="004252E3" w:rsidRDefault="004252E3" w:rsidP="004252E3">
      <w:r>
        <w:rPr>
          <w:noProof/>
        </w:rPr>
        <w:drawing>
          <wp:inline distT="0" distB="0" distL="0" distR="0" wp14:anchorId="4684A6C3" wp14:editId="5242A8B8">
            <wp:extent cx="2586473" cy="2423160"/>
            <wp:effectExtent l="19050" t="19050" r="23495" b="1524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erPasswo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5953" cy="2432042"/>
                    </a:xfrm>
                    <a:prstGeom prst="rect">
                      <a:avLst/>
                    </a:prstGeom>
                    <a:ln>
                      <a:solidFill>
                        <a:schemeClr val="accent1"/>
                      </a:solidFill>
                    </a:ln>
                  </pic:spPr>
                </pic:pic>
              </a:graphicData>
            </a:graphic>
          </wp:inline>
        </w:drawing>
      </w:r>
    </w:p>
    <w:p w14:paraId="7369F60E" w14:textId="2B413A75" w:rsidR="00A1000C" w:rsidRPr="00431D57" w:rsidRDefault="00431D57" w:rsidP="00431D57">
      <w:pPr>
        <w:pStyle w:val="ListParagraph"/>
        <w:numPr>
          <w:ilvl w:val="0"/>
          <w:numId w:val="21"/>
        </w:numPr>
      </w:pPr>
      <w:r>
        <w:t xml:space="preserve">Click </w:t>
      </w:r>
      <w:r w:rsidRPr="00431D57">
        <w:rPr>
          <w:b/>
          <w:bCs/>
        </w:rPr>
        <w:t>Create Resource</w:t>
      </w:r>
      <w:r>
        <w:rPr>
          <w:b/>
          <w:bCs/>
        </w:rPr>
        <w:t>.</w:t>
      </w:r>
    </w:p>
    <w:p w14:paraId="006C5B65" w14:textId="717F686D" w:rsidR="00431D57" w:rsidRDefault="00431D57" w:rsidP="00431D57">
      <w:r>
        <w:rPr>
          <w:noProof/>
        </w:rPr>
        <w:drawing>
          <wp:inline distT="0" distB="0" distL="0" distR="0" wp14:anchorId="3FD6158F" wp14:editId="3F426983">
            <wp:extent cx="5943600" cy="828675"/>
            <wp:effectExtent l="19050" t="19050" r="19050" b="2857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ickCreateResour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828675"/>
                    </a:xfrm>
                    <a:prstGeom prst="rect">
                      <a:avLst/>
                    </a:prstGeom>
                    <a:ln>
                      <a:solidFill>
                        <a:schemeClr val="accent1"/>
                      </a:solidFill>
                    </a:ln>
                  </pic:spPr>
                </pic:pic>
              </a:graphicData>
            </a:graphic>
          </wp:inline>
        </w:drawing>
      </w:r>
    </w:p>
    <w:p w14:paraId="43117DBB" w14:textId="08C265C9" w:rsidR="00A1000C" w:rsidRDefault="00A1000C" w:rsidP="00A1000C">
      <w:pPr>
        <w:pStyle w:val="ListParagraph"/>
        <w:numPr>
          <w:ilvl w:val="0"/>
          <w:numId w:val="21"/>
        </w:numPr>
      </w:pPr>
      <w:r>
        <w:t>Enter</w:t>
      </w:r>
      <w:ins w:id="428" w:author="ASAD MAHMOOD" w:date="2020-05-17T13:46:00Z">
        <w:r w:rsidR="007511B4">
          <w:rPr>
            <w:b/>
            <w:bCs/>
          </w:rPr>
          <w:t xml:space="preserve"> </w:t>
        </w:r>
      </w:ins>
      <w:del w:id="429" w:author="ASAD MAHMOOD" w:date="2020-05-17T13:46:00Z">
        <w:r w:rsidDel="007511B4">
          <w:delText xml:space="preserve"> </w:delText>
        </w:r>
        <w:r w:rsidR="00431D57" w:rsidRPr="00431D57" w:rsidDel="007511B4">
          <w:rPr>
            <w:b/>
            <w:bCs/>
          </w:rPr>
          <w:delText xml:space="preserve">Watson </w:delText>
        </w:r>
      </w:del>
      <w:del w:id="430" w:author="ASAD MAHMOOD" w:date="2020-05-17T13:39:00Z">
        <w:r w:rsidR="00431D57" w:rsidRPr="00431D57" w:rsidDel="00731E5C">
          <w:rPr>
            <w:b/>
            <w:bCs/>
          </w:rPr>
          <w:delText>Assistant</w:delText>
        </w:r>
        <w:r w:rsidR="00431D57" w:rsidDel="00731E5C">
          <w:delText xml:space="preserve"> </w:delText>
        </w:r>
      </w:del>
      <w:ins w:id="431" w:author="ASAD MAHMOOD" w:date="2020-05-17T13:39:00Z">
        <w:r w:rsidR="00731E5C">
          <w:rPr>
            <w:b/>
            <w:bCs/>
          </w:rPr>
          <w:t>Knowledge Studio</w:t>
        </w:r>
        <w:r w:rsidR="00731E5C">
          <w:t xml:space="preserve"> </w:t>
        </w:r>
      </w:ins>
      <w:r w:rsidR="00431D57">
        <w:t xml:space="preserve">and click the &lt;Enter&gt; key.  </w:t>
      </w:r>
    </w:p>
    <w:p w14:paraId="211C82C6" w14:textId="01178C43" w:rsidR="00431D57" w:rsidRDefault="007511B4" w:rsidP="00431D57">
      <w:ins w:id="432" w:author="ASAD MAHMOOD" w:date="2020-05-17T13:46:00Z">
        <w:r>
          <w:rPr>
            <w:noProof/>
          </w:rPr>
          <w:lastRenderedPageBreak/>
          <w:drawing>
            <wp:inline distT="0" distB="0" distL="0" distR="0" wp14:anchorId="7F6C92D8" wp14:editId="38900952">
              <wp:extent cx="5943600" cy="1699260"/>
              <wp:effectExtent l="0" t="0" r="0" b="254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1-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99260"/>
                      </a:xfrm>
                      <a:prstGeom prst="rect">
                        <a:avLst/>
                      </a:prstGeom>
                    </pic:spPr>
                  </pic:pic>
                </a:graphicData>
              </a:graphic>
            </wp:inline>
          </w:drawing>
        </w:r>
      </w:ins>
      <w:del w:id="433" w:author="ASAD MAHMOOD" w:date="2020-05-17T13:43:00Z">
        <w:r w:rsidR="00431D57" w:rsidDel="008D704A">
          <w:rPr>
            <w:noProof/>
          </w:rPr>
          <w:drawing>
            <wp:inline distT="0" distB="0" distL="0" distR="0" wp14:anchorId="4A797267" wp14:editId="2C1828D0">
              <wp:extent cx="5943600" cy="1595755"/>
              <wp:effectExtent l="12700" t="12700" r="12700" b="171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terWatsonAssista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95755"/>
                      </a:xfrm>
                      <a:prstGeom prst="rect">
                        <a:avLst/>
                      </a:prstGeom>
                      <a:ln>
                        <a:solidFill>
                          <a:schemeClr val="accent1"/>
                        </a:solidFill>
                      </a:ln>
                    </pic:spPr>
                  </pic:pic>
                </a:graphicData>
              </a:graphic>
            </wp:inline>
          </w:drawing>
        </w:r>
      </w:del>
    </w:p>
    <w:p w14:paraId="69074ED6" w14:textId="2E66A476" w:rsidR="00431D57" w:rsidRDefault="00431D57" w:rsidP="00431D57">
      <w:pPr>
        <w:pStyle w:val="ListParagraph"/>
        <w:numPr>
          <w:ilvl w:val="0"/>
          <w:numId w:val="21"/>
        </w:numPr>
      </w:pPr>
      <w:r>
        <w:t xml:space="preserve">Click on </w:t>
      </w:r>
      <w:del w:id="434" w:author="ASAD MAHMOOD" w:date="2020-05-17T13:48:00Z">
        <w:r w:rsidRPr="00431D57" w:rsidDel="0051615C">
          <w:rPr>
            <w:b/>
            <w:bCs/>
          </w:rPr>
          <w:delText xml:space="preserve">Watson </w:delText>
        </w:r>
      </w:del>
      <w:del w:id="435" w:author="ASAD MAHMOOD" w:date="2020-05-17T13:46:00Z">
        <w:r w:rsidRPr="00431D57" w:rsidDel="00371882">
          <w:rPr>
            <w:b/>
            <w:bCs/>
          </w:rPr>
          <w:delText>Assistant</w:delText>
        </w:r>
      </w:del>
      <w:ins w:id="436" w:author="ASAD MAHMOOD" w:date="2020-05-17T13:46:00Z">
        <w:r w:rsidR="00371882">
          <w:rPr>
            <w:b/>
            <w:bCs/>
          </w:rPr>
          <w:t>Knowledge Studio</w:t>
        </w:r>
      </w:ins>
      <w:r>
        <w:t xml:space="preserve">. </w:t>
      </w:r>
    </w:p>
    <w:p w14:paraId="2A53C70E" w14:textId="01F92174" w:rsidR="00431D57" w:rsidRDefault="0051615C" w:rsidP="00431D57">
      <w:ins w:id="437" w:author="ASAD MAHMOOD" w:date="2020-05-17T13:47:00Z">
        <w:r>
          <w:rPr>
            <w:noProof/>
          </w:rPr>
          <w:drawing>
            <wp:inline distT="0" distB="0" distL="0" distR="0" wp14:anchorId="4D85201A" wp14:editId="0ED1EEAD">
              <wp:extent cx="3225800" cy="2724698"/>
              <wp:effectExtent l="0" t="0" r="0"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5238" cy="2732670"/>
                      </a:xfrm>
                      <a:prstGeom prst="rect">
                        <a:avLst/>
                      </a:prstGeom>
                    </pic:spPr>
                  </pic:pic>
                </a:graphicData>
              </a:graphic>
            </wp:inline>
          </w:drawing>
        </w:r>
      </w:ins>
      <w:del w:id="438" w:author="ASAD MAHMOOD" w:date="2020-05-17T13:47:00Z">
        <w:r w:rsidR="00431D57" w:rsidDel="0051615C">
          <w:rPr>
            <w:noProof/>
          </w:rPr>
          <w:drawing>
            <wp:inline distT="0" distB="0" distL="0" distR="0" wp14:anchorId="52EA2124" wp14:editId="4EBE7E9E">
              <wp:extent cx="3131820" cy="2513486"/>
              <wp:effectExtent l="12700" t="12700" r="17780" b="139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ickWatsonAssistant.png"/>
                      <pic:cNvPicPr/>
                    </pic:nvPicPr>
                    <pic:blipFill>
                      <a:blip r:embed="rId14">
                        <a:extLst>
                          <a:ext uri="{28A0092B-C50C-407E-A947-70E740481C1C}">
                            <a14:useLocalDpi xmlns:a14="http://schemas.microsoft.com/office/drawing/2010/main" val="0"/>
                          </a:ext>
                        </a:extLst>
                      </a:blip>
                      <a:stretch>
                        <a:fillRect/>
                      </a:stretch>
                    </pic:blipFill>
                    <pic:spPr>
                      <a:xfrm>
                        <a:off x="0" y="0"/>
                        <a:ext cx="3131820" cy="2513486"/>
                      </a:xfrm>
                      <a:prstGeom prst="rect">
                        <a:avLst/>
                      </a:prstGeom>
                      <a:ln>
                        <a:solidFill>
                          <a:schemeClr val="accent1"/>
                        </a:solidFill>
                      </a:ln>
                    </pic:spPr>
                  </pic:pic>
                </a:graphicData>
              </a:graphic>
            </wp:inline>
          </w:drawing>
        </w:r>
      </w:del>
    </w:p>
    <w:p w14:paraId="31223586" w14:textId="799D93C1" w:rsidR="00431D57" w:rsidRDefault="00720A20" w:rsidP="00720A20">
      <w:pPr>
        <w:pStyle w:val="ListParagraph"/>
        <w:numPr>
          <w:ilvl w:val="0"/>
          <w:numId w:val="21"/>
        </w:numPr>
      </w:pPr>
      <w:r>
        <w:t xml:space="preserve">Click on the </w:t>
      </w:r>
      <w:del w:id="439" w:author="ASAD MAHMOOD" w:date="2020-05-17T13:51:00Z">
        <w:r w:rsidRPr="00720A20" w:rsidDel="007604A7">
          <w:rPr>
            <w:b/>
            <w:bCs/>
          </w:rPr>
          <w:delText>Plus Trial</w:delText>
        </w:r>
      </w:del>
      <w:ins w:id="440" w:author="ASAD MAHMOOD" w:date="2020-05-17T13:51:00Z">
        <w:r w:rsidR="007604A7">
          <w:rPr>
            <w:b/>
            <w:bCs/>
          </w:rPr>
          <w:t xml:space="preserve">Lite </w:t>
        </w:r>
        <w:r w:rsidR="007604A7">
          <w:t>plan</w:t>
        </w:r>
      </w:ins>
      <w:r>
        <w:t xml:space="preserve"> and click </w:t>
      </w:r>
      <w:r w:rsidRPr="00720A20">
        <w:rPr>
          <w:b/>
          <w:bCs/>
        </w:rPr>
        <w:t>Create.</w:t>
      </w:r>
      <w:r>
        <w:t xml:space="preserve"> </w:t>
      </w:r>
    </w:p>
    <w:p w14:paraId="6BABC852" w14:textId="2ED19460" w:rsidR="00720A20" w:rsidRDefault="00431C18" w:rsidP="00720A20">
      <w:ins w:id="441" w:author="ASAD MAHMOOD" w:date="2020-05-17T13:53:00Z">
        <w:r>
          <w:rPr>
            <w:noProof/>
          </w:rPr>
          <w:drawing>
            <wp:inline distT="0" distB="0" distL="0" distR="0" wp14:anchorId="3935FAF3" wp14:editId="1215E07A">
              <wp:extent cx="5943600" cy="2967990"/>
              <wp:effectExtent l="0" t="0" r="0" b="381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ins>
      <w:del w:id="442" w:author="ASAD MAHMOOD" w:date="2020-05-17T13:53:00Z">
        <w:r w:rsidR="00720A20" w:rsidDel="00431C18">
          <w:rPr>
            <w:noProof/>
          </w:rPr>
          <w:drawing>
            <wp:inline distT="0" distB="0" distL="0" distR="0" wp14:anchorId="79B02E75" wp14:editId="2037EBF0">
              <wp:extent cx="5943600" cy="2729230"/>
              <wp:effectExtent l="12700" t="12700" r="12700" b="1397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ickCreateAssistan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a:ln>
                        <a:solidFill>
                          <a:schemeClr val="accent1"/>
                        </a:solidFill>
                      </a:ln>
                    </pic:spPr>
                  </pic:pic>
                </a:graphicData>
              </a:graphic>
            </wp:inline>
          </w:drawing>
        </w:r>
      </w:del>
    </w:p>
    <w:p w14:paraId="2B31FFB4" w14:textId="76BF82F7" w:rsidR="00084546" w:rsidRDefault="00431C18" w:rsidP="00410E36">
      <w:pPr>
        <w:pStyle w:val="Heading1"/>
        <w:rPr>
          <w:ins w:id="443" w:author="ASAD MAHMOOD" w:date="2020-05-18T03:03:00Z"/>
        </w:rPr>
        <w:pPrChange w:id="444" w:author="ASAD MAHMOOD" w:date="2020-05-18T03:22:00Z">
          <w:pPr/>
        </w:pPrChange>
      </w:pPr>
      <w:bookmarkStart w:id="445" w:name="_Toc40664717"/>
      <w:ins w:id="446" w:author="ASAD MAHMOOD" w:date="2020-05-17T13:55:00Z">
        <w:r w:rsidRPr="00431C18">
          <w:rPr>
            <w:rPrChange w:id="447" w:author="ASAD MAHMOOD" w:date="2020-05-17T13:56:00Z">
              <w:rPr/>
            </w:rPrChange>
          </w:rPr>
          <w:lastRenderedPageBreak/>
          <w:t xml:space="preserve">Exercise </w:t>
        </w:r>
      </w:ins>
      <w:ins w:id="448" w:author="ASAD MAHMOOD" w:date="2020-05-17T13:56:00Z">
        <w:r>
          <w:t>2</w:t>
        </w:r>
      </w:ins>
      <w:ins w:id="449" w:author="ASAD MAHMOOD" w:date="2020-05-17T13:55:00Z">
        <w:r w:rsidRPr="00431C18">
          <w:rPr>
            <w:rPrChange w:id="450" w:author="ASAD MAHMOOD" w:date="2020-05-17T13:56:00Z">
              <w:rPr/>
            </w:rPrChange>
          </w:rPr>
          <w:t xml:space="preserve">: Create a Watson </w:t>
        </w:r>
      </w:ins>
      <w:ins w:id="451" w:author="ASAD MAHMOOD" w:date="2020-05-17T13:56:00Z">
        <w:r>
          <w:t>Discovery</w:t>
        </w:r>
      </w:ins>
      <w:ins w:id="452" w:author="ASAD MAHMOOD" w:date="2020-05-17T13:55:00Z">
        <w:r w:rsidRPr="00431C18">
          <w:rPr>
            <w:rPrChange w:id="453" w:author="ASAD MAHMOOD" w:date="2020-05-17T13:56:00Z">
              <w:rPr/>
            </w:rPrChange>
          </w:rPr>
          <w:t xml:space="preserve"> Instance</w:t>
        </w:r>
        <w:bookmarkEnd w:id="445"/>
        <w:r w:rsidRPr="00431C18" w:rsidDel="00431C18">
          <w:rPr>
            <w:rPrChange w:id="454" w:author="ASAD MAHMOOD" w:date="2020-05-17T13:56:00Z">
              <w:rPr/>
            </w:rPrChange>
          </w:rPr>
          <w:t xml:space="preserve"> </w:t>
        </w:r>
      </w:ins>
      <w:del w:id="455" w:author="ASAD MAHMOOD" w:date="2020-05-17T13:55:00Z">
        <w:r w:rsidR="00CA4A4E" w:rsidRPr="00431C18" w:rsidDel="00431C18">
          <w:rPr>
            <w:rPrChange w:id="456" w:author="ASAD MAHMOOD" w:date="2020-05-17T13:56:00Z">
              <w:rPr/>
            </w:rPrChange>
          </w:rPr>
          <w:delText xml:space="preserve">Click on Launch Watson Assistant.  </w:delText>
        </w:r>
      </w:del>
    </w:p>
    <w:p w14:paraId="2C102CB3" w14:textId="77777777" w:rsidR="00084546" w:rsidRDefault="00084546" w:rsidP="00431C18">
      <w:pPr>
        <w:rPr>
          <w:ins w:id="457" w:author="ASAD MAHMOOD" w:date="2020-05-17T13:56:00Z"/>
          <w:b/>
          <w:bCs/>
          <w:sz w:val="32"/>
          <w:szCs w:val="32"/>
        </w:rPr>
      </w:pPr>
    </w:p>
    <w:p w14:paraId="7DFA635B" w14:textId="10AE8D60" w:rsidR="00431C18" w:rsidRPr="00431C18" w:rsidRDefault="00431C18" w:rsidP="00431C18">
      <w:pPr>
        <w:pStyle w:val="ListParagraph"/>
        <w:numPr>
          <w:ilvl w:val="0"/>
          <w:numId w:val="37"/>
        </w:numPr>
        <w:rPr>
          <w:szCs w:val="24"/>
          <w:rPrChange w:id="458" w:author="ASAD MAHMOOD" w:date="2020-05-17T13:57:00Z">
            <w:rPr/>
          </w:rPrChange>
        </w:rPr>
        <w:pPrChange w:id="459" w:author="ASAD MAHMOOD" w:date="2020-05-17T13:57:00Z">
          <w:pPr>
            <w:pStyle w:val="ListParagraph"/>
            <w:numPr>
              <w:numId w:val="21"/>
            </w:numPr>
            <w:ind w:hanging="360"/>
          </w:pPr>
        </w:pPrChange>
      </w:pPr>
      <w:ins w:id="460" w:author="ASAD MAHMOOD" w:date="2020-05-17T13:57:00Z">
        <w:r>
          <w:rPr>
            <w:szCs w:val="24"/>
          </w:rPr>
          <w:t xml:space="preserve">Enter </w:t>
        </w:r>
        <w:r w:rsidRPr="00E636F0">
          <w:rPr>
            <w:b/>
            <w:bCs/>
            <w:szCs w:val="24"/>
            <w:rPrChange w:id="461" w:author="ASAD MAHMOOD" w:date="2020-05-17T13:57:00Z">
              <w:rPr>
                <w:szCs w:val="24"/>
              </w:rPr>
            </w:rPrChange>
          </w:rPr>
          <w:t>Discovery</w:t>
        </w:r>
        <w:r>
          <w:rPr>
            <w:szCs w:val="24"/>
          </w:rPr>
          <w:t xml:space="preserve"> into the </w:t>
        </w:r>
        <w:r w:rsidRPr="00E636F0">
          <w:rPr>
            <w:i/>
            <w:iCs/>
            <w:szCs w:val="24"/>
            <w:rPrChange w:id="462" w:author="ASAD MAHMOOD" w:date="2020-05-17T13:58:00Z">
              <w:rPr>
                <w:szCs w:val="24"/>
              </w:rPr>
            </w:rPrChange>
          </w:rPr>
          <w:t>Search resources and offerings</w:t>
        </w:r>
        <w:r>
          <w:rPr>
            <w:szCs w:val="24"/>
          </w:rPr>
          <w:t xml:space="preserve"> bar and click </w:t>
        </w:r>
      </w:ins>
      <w:ins w:id="463" w:author="ASAD MAHMOOD" w:date="2020-05-17T14:02:00Z">
        <w:r w:rsidR="00412CF9">
          <w:rPr>
            <w:szCs w:val="24"/>
          </w:rPr>
          <w:t>on</w:t>
        </w:r>
      </w:ins>
      <w:ins w:id="464" w:author="ASAD MAHMOOD" w:date="2020-05-17T13:57:00Z">
        <w:r>
          <w:rPr>
            <w:szCs w:val="24"/>
          </w:rPr>
          <w:t xml:space="preserve"> </w:t>
        </w:r>
      </w:ins>
      <w:ins w:id="465" w:author="ASAD MAHMOOD" w:date="2020-05-17T14:02:00Z">
        <w:r w:rsidR="00412CF9" w:rsidRPr="00412CF9">
          <w:rPr>
            <w:b/>
            <w:bCs/>
            <w:szCs w:val="24"/>
            <w:rPrChange w:id="466" w:author="ASAD MAHMOOD" w:date="2020-05-17T14:02:00Z">
              <w:rPr>
                <w:szCs w:val="24"/>
              </w:rPr>
            </w:rPrChange>
          </w:rPr>
          <w:t>Discovery</w:t>
        </w:r>
        <w:r w:rsidR="00412CF9">
          <w:rPr>
            <w:szCs w:val="24"/>
          </w:rPr>
          <w:t xml:space="preserve"> under </w:t>
        </w:r>
        <w:r w:rsidR="00412CF9" w:rsidRPr="00412CF9">
          <w:rPr>
            <w:i/>
            <w:iCs/>
            <w:szCs w:val="24"/>
            <w:rPrChange w:id="467" w:author="ASAD MAHMOOD" w:date="2020-05-17T14:02:00Z">
              <w:rPr>
                <w:szCs w:val="24"/>
              </w:rPr>
            </w:rPrChange>
          </w:rPr>
          <w:t>Catalog Results</w:t>
        </w:r>
      </w:ins>
      <w:ins w:id="468" w:author="ASAD MAHMOOD" w:date="2020-05-17T13:57:00Z">
        <w:r>
          <w:rPr>
            <w:szCs w:val="24"/>
          </w:rPr>
          <w:t>.</w:t>
        </w:r>
      </w:ins>
    </w:p>
    <w:p w14:paraId="11115883" w14:textId="79EE8801" w:rsidR="00A1000C" w:rsidRDefault="00412CF9" w:rsidP="00A1000C">
      <w:pPr>
        <w:rPr>
          <w:ins w:id="469" w:author="ASAD MAHMOOD" w:date="2020-05-17T17:10:00Z"/>
        </w:rPr>
      </w:pPr>
      <w:ins w:id="470" w:author="ASAD MAHMOOD" w:date="2020-05-17T14:02:00Z">
        <w:r>
          <w:rPr>
            <w:noProof/>
          </w:rPr>
          <w:drawing>
            <wp:inline distT="0" distB="0" distL="0" distR="0" wp14:anchorId="46D0AA34" wp14:editId="483B2D92">
              <wp:extent cx="5943600" cy="1978660"/>
              <wp:effectExtent l="0" t="0" r="0"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inline>
          </w:drawing>
        </w:r>
      </w:ins>
      <w:del w:id="471" w:author="ASAD MAHMOOD" w:date="2020-05-17T14:00:00Z">
        <w:r w:rsidR="00CA4A4E" w:rsidDel="00E636F0">
          <w:rPr>
            <w:noProof/>
          </w:rPr>
          <w:drawing>
            <wp:inline distT="0" distB="0" distL="0" distR="0" wp14:anchorId="763FEA30" wp14:editId="5A89CC18">
              <wp:extent cx="5943600" cy="2456180"/>
              <wp:effectExtent l="12700" t="12700" r="12700" b="762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ickonLaunc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a:ln>
                        <a:solidFill>
                          <a:schemeClr val="accent1"/>
                        </a:solidFill>
                      </a:ln>
                    </pic:spPr>
                  </pic:pic>
                </a:graphicData>
              </a:graphic>
            </wp:inline>
          </w:drawing>
        </w:r>
      </w:del>
    </w:p>
    <w:p w14:paraId="4EE47610" w14:textId="1FC27EBA" w:rsidR="00913378" w:rsidRDefault="00913378" w:rsidP="00913378">
      <w:pPr>
        <w:pStyle w:val="ListParagraph"/>
        <w:numPr>
          <w:ilvl w:val="0"/>
          <w:numId w:val="37"/>
        </w:numPr>
        <w:pPrChange w:id="472" w:author="ASAD MAHMOOD" w:date="2020-05-17T17:10:00Z">
          <w:pPr/>
        </w:pPrChange>
      </w:pPr>
      <w:ins w:id="473" w:author="ASAD MAHMOOD" w:date="2020-05-17T17:11:00Z">
        <w:r>
          <w:t xml:space="preserve">Select the </w:t>
        </w:r>
        <w:r w:rsidRPr="00913378">
          <w:rPr>
            <w:b/>
            <w:bCs/>
            <w:rPrChange w:id="474" w:author="ASAD MAHMOOD" w:date="2020-05-17T17:11:00Z">
              <w:rPr/>
            </w:rPrChange>
          </w:rPr>
          <w:t>Lite</w:t>
        </w:r>
        <w:r>
          <w:t xml:space="preserve"> plan and click </w:t>
        </w:r>
        <w:r w:rsidRPr="00913378">
          <w:rPr>
            <w:b/>
            <w:bCs/>
            <w:rPrChange w:id="475" w:author="ASAD MAHMOOD" w:date="2020-05-17T17:11:00Z">
              <w:rPr/>
            </w:rPrChange>
          </w:rPr>
          <w:t>Create</w:t>
        </w:r>
        <w:r>
          <w:t>.</w:t>
        </w:r>
      </w:ins>
    </w:p>
    <w:p w14:paraId="617D4A71" w14:textId="346AA2A6" w:rsidR="00A1000C" w:rsidDel="00913378" w:rsidRDefault="00CA4A4E" w:rsidP="00A1000C">
      <w:pPr>
        <w:pStyle w:val="ListParagraph"/>
        <w:numPr>
          <w:ilvl w:val="0"/>
          <w:numId w:val="21"/>
        </w:numPr>
        <w:rPr>
          <w:del w:id="476" w:author="ASAD MAHMOOD" w:date="2020-05-17T17:10:00Z"/>
        </w:rPr>
      </w:pPr>
      <w:del w:id="477" w:author="ASAD MAHMOOD" w:date="2020-05-17T17:10:00Z">
        <w:r w:rsidDel="00913378">
          <w:delText xml:space="preserve">The My first assistant is created automatically. Click on the assistant icon </w:delText>
        </w:r>
        <w:r w:rsidDel="00913378">
          <w:rPr>
            <w:noProof/>
          </w:rPr>
          <w:drawing>
            <wp:inline distT="0" distB="0" distL="0" distR="0" wp14:anchorId="2F378DC0" wp14:editId="5CF2F269">
              <wp:extent cx="371527" cy="28579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sistantIcon.png"/>
                      <pic:cNvPicPr/>
                    </pic:nvPicPr>
                    <pic:blipFill>
                      <a:blip r:embed="rId19">
                        <a:extLst>
                          <a:ext uri="{28A0092B-C50C-407E-A947-70E740481C1C}">
                            <a14:useLocalDpi xmlns:a14="http://schemas.microsoft.com/office/drawing/2010/main" val="0"/>
                          </a:ext>
                        </a:extLst>
                      </a:blip>
                      <a:stretch>
                        <a:fillRect/>
                      </a:stretch>
                    </pic:blipFill>
                    <pic:spPr>
                      <a:xfrm>
                        <a:off x="0" y="0"/>
                        <a:ext cx="371527" cy="285790"/>
                      </a:xfrm>
                      <a:prstGeom prst="rect">
                        <a:avLst/>
                      </a:prstGeom>
                    </pic:spPr>
                  </pic:pic>
                </a:graphicData>
              </a:graphic>
            </wp:inline>
          </w:drawing>
        </w:r>
        <w:r w:rsidDel="00913378">
          <w:delText xml:space="preserve"> to create a second assistant. </w:delText>
        </w:r>
      </w:del>
    </w:p>
    <w:p w14:paraId="1E9DBB60" w14:textId="3EF3533E" w:rsidR="00A1000C" w:rsidRDefault="00913378" w:rsidP="00A1000C">
      <w:ins w:id="478" w:author="ASAD MAHMOOD" w:date="2020-05-17T17:12:00Z">
        <w:r>
          <w:rPr>
            <w:noProof/>
          </w:rPr>
          <w:drawing>
            <wp:inline distT="0" distB="0" distL="0" distR="0" wp14:anchorId="17CD4572" wp14:editId="7DAE21C5">
              <wp:extent cx="5943600" cy="2967990"/>
              <wp:effectExtent l="0" t="0" r="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b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ins>
      <w:del w:id="479" w:author="ASAD MAHMOOD" w:date="2020-05-17T17:12:00Z">
        <w:r w:rsidR="00CA4A4E" w:rsidDel="00913378">
          <w:rPr>
            <w:noProof/>
          </w:rPr>
          <w:drawing>
            <wp:inline distT="0" distB="0" distL="0" distR="0" wp14:anchorId="2820222E" wp14:editId="6EBECA78">
              <wp:extent cx="5943600" cy="779145"/>
              <wp:effectExtent l="12700" t="12700" r="12700" b="8255"/>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ickonAssistantIc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79145"/>
                      </a:xfrm>
                      <a:prstGeom prst="rect">
                        <a:avLst/>
                      </a:prstGeom>
                      <a:ln>
                        <a:solidFill>
                          <a:schemeClr val="accent1"/>
                        </a:solidFill>
                      </a:ln>
                    </pic:spPr>
                  </pic:pic>
                </a:graphicData>
              </a:graphic>
            </wp:inline>
          </w:drawing>
        </w:r>
      </w:del>
    </w:p>
    <w:p w14:paraId="242A220D" w14:textId="3137337B" w:rsidR="00A1000C" w:rsidRDefault="0045367C" w:rsidP="00913378">
      <w:pPr>
        <w:rPr>
          <w:ins w:id="480" w:author="ASAD MAHMOOD" w:date="2020-05-17T17:31:00Z"/>
        </w:rPr>
      </w:pPr>
      <w:ins w:id="481" w:author="ASAD MAHMOOD" w:date="2020-05-17T17:26:00Z">
        <w:r>
          <w:t>Although we will be using this</w:t>
        </w:r>
      </w:ins>
      <w:ins w:id="482" w:author="ASAD MAHMOOD" w:date="2020-05-17T17:13:00Z">
        <w:r w:rsidR="00913378">
          <w:t xml:space="preserve"> Watson Discovery instance in Lab 2</w:t>
        </w:r>
      </w:ins>
      <w:ins w:id="483" w:author="ASAD MAHMOOD" w:date="2020-05-17T17:26:00Z">
        <w:r>
          <w:t xml:space="preserve">, we need to </w:t>
        </w:r>
      </w:ins>
      <w:ins w:id="484" w:author="ASAD MAHMOOD" w:date="2020-05-17T17:27:00Z">
        <w:r>
          <w:t xml:space="preserve">provision this instance in order to link it to </w:t>
        </w:r>
      </w:ins>
      <w:ins w:id="485" w:author="ASAD MAHMOOD" w:date="2020-05-17T17:29:00Z">
        <w:r>
          <w:t>the</w:t>
        </w:r>
      </w:ins>
      <w:ins w:id="486" w:author="ASAD MAHMOOD" w:date="2020-05-17T17:27:00Z">
        <w:r>
          <w:t xml:space="preserve"> deployed machine learning annotator</w:t>
        </w:r>
      </w:ins>
      <w:ins w:id="487" w:author="ASAD MAHMOOD" w:date="2020-05-17T17:29:00Z">
        <w:r>
          <w:t>, which we will create by</w:t>
        </w:r>
      </w:ins>
      <w:ins w:id="488" w:author="ASAD MAHMOOD" w:date="2020-05-17T17:27:00Z">
        <w:r>
          <w:t xml:space="preserve"> the end of this lab. The machine learning annotator will be used</w:t>
        </w:r>
      </w:ins>
      <w:ins w:id="489" w:author="ASAD MAHMOOD" w:date="2020-05-17T17:28:00Z">
        <w:r>
          <w:t xml:space="preserve"> by Watson Discovery to perform entity extraction in Lab 2.</w:t>
        </w:r>
      </w:ins>
      <w:del w:id="490" w:author="ASAD MAHMOOD" w:date="2020-05-17T17:13:00Z">
        <w:r w:rsidR="00CA4A4E" w:rsidDel="00913378">
          <w:delText xml:space="preserve">Click on </w:delText>
        </w:r>
        <w:r w:rsidR="00CA4A4E" w:rsidRPr="00913378" w:rsidDel="00913378">
          <w:rPr>
            <w:b/>
            <w:bCs/>
            <w:rPrChange w:id="491" w:author="ASAD MAHMOOD" w:date="2020-05-17T17:13:00Z">
              <w:rPr/>
            </w:rPrChange>
          </w:rPr>
          <w:delText>Create assistant</w:delText>
        </w:r>
        <w:r w:rsidR="00CA4A4E" w:rsidDel="00913378">
          <w:delText xml:space="preserve">. </w:delText>
        </w:r>
      </w:del>
    </w:p>
    <w:p w14:paraId="2DBECD0D" w14:textId="0BCD3D9F" w:rsidR="00662B81" w:rsidRDefault="00662B81" w:rsidP="00913378">
      <w:pPr>
        <w:rPr>
          <w:ins w:id="492" w:author="ASAD MAHMOOD" w:date="2020-05-17T17:31:00Z"/>
        </w:rPr>
      </w:pPr>
    </w:p>
    <w:p w14:paraId="5BC1C4B1" w14:textId="33A3A287" w:rsidR="00662B81" w:rsidRDefault="00662B81" w:rsidP="00913378">
      <w:pPr>
        <w:rPr>
          <w:ins w:id="493" w:author="ASAD MAHMOOD" w:date="2020-05-17T17:31:00Z"/>
        </w:rPr>
      </w:pPr>
    </w:p>
    <w:p w14:paraId="6DC0B85E" w14:textId="7BAC484E" w:rsidR="00662B81" w:rsidRDefault="00662B81" w:rsidP="00410E36">
      <w:pPr>
        <w:pStyle w:val="Heading1"/>
        <w:rPr>
          <w:ins w:id="494" w:author="ASAD MAHMOOD" w:date="2020-05-18T03:03:00Z"/>
        </w:rPr>
        <w:pPrChange w:id="495" w:author="ASAD MAHMOOD" w:date="2020-05-18T03:23:00Z">
          <w:pPr/>
        </w:pPrChange>
      </w:pPr>
      <w:bookmarkStart w:id="496" w:name="_Toc40664718"/>
      <w:ins w:id="497" w:author="ASAD MAHMOOD" w:date="2020-05-17T17:31:00Z">
        <w:r>
          <w:lastRenderedPageBreak/>
          <w:t>Exercise 3: Create a T</w:t>
        </w:r>
      </w:ins>
      <w:ins w:id="498" w:author="ASAD MAHMOOD" w:date="2020-05-17T17:32:00Z">
        <w:r>
          <w:t>ype System</w:t>
        </w:r>
      </w:ins>
      <w:bookmarkEnd w:id="496"/>
    </w:p>
    <w:p w14:paraId="1B5EC5CF" w14:textId="77777777" w:rsidR="00163C50" w:rsidRDefault="00163C50" w:rsidP="00913378">
      <w:pPr>
        <w:rPr>
          <w:ins w:id="499" w:author="ASAD MAHMOOD" w:date="2020-05-17T17:32:00Z"/>
          <w:b/>
          <w:bCs/>
          <w:sz w:val="32"/>
          <w:szCs w:val="32"/>
        </w:rPr>
      </w:pPr>
    </w:p>
    <w:p w14:paraId="440528DD" w14:textId="4F9BE851" w:rsidR="00DD6393" w:rsidRPr="00721706" w:rsidRDefault="00721706" w:rsidP="00721706">
      <w:pPr>
        <w:pStyle w:val="ListParagraph"/>
        <w:numPr>
          <w:ilvl w:val="0"/>
          <w:numId w:val="38"/>
        </w:numPr>
        <w:rPr>
          <w:szCs w:val="24"/>
          <w:rPrChange w:id="500" w:author="ASAD MAHMOOD" w:date="2020-05-17T17:32:00Z">
            <w:rPr/>
          </w:rPrChange>
        </w:rPr>
        <w:pPrChange w:id="501" w:author="ASAD MAHMOOD" w:date="2020-05-17T17:32:00Z">
          <w:pPr>
            <w:pStyle w:val="ListParagraph"/>
            <w:numPr>
              <w:numId w:val="21"/>
            </w:numPr>
            <w:ind w:hanging="360"/>
          </w:pPr>
        </w:pPrChange>
      </w:pPr>
      <w:ins w:id="502" w:author="ASAD MAHMOOD" w:date="2020-05-17T17:35:00Z">
        <w:r>
          <w:rPr>
            <w:szCs w:val="24"/>
          </w:rPr>
          <w:t>Select the Navigation Menu icon on the top left corner of the</w:t>
        </w:r>
        <w:r w:rsidR="00806327">
          <w:rPr>
            <w:szCs w:val="24"/>
          </w:rPr>
          <w:t xml:space="preserve"> screen (the hamburger icon) and click </w:t>
        </w:r>
        <w:r w:rsidR="00806327" w:rsidRPr="00806327">
          <w:rPr>
            <w:b/>
            <w:bCs/>
            <w:szCs w:val="24"/>
            <w:rPrChange w:id="503" w:author="ASAD MAHMOOD" w:date="2020-05-17T17:36:00Z">
              <w:rPr>
                <w:szCs w:val="24"/>
              </w:rPr>
            </w:rPrChange>
          </w:rPr>
          <w:t>Resour</w:t>
        </w:r>
      </w:ins>
      <w:ins w:id="504" w:author="ASAD MAHMOOD" w:date="2020-05-17T17:36:00Z">
        <w:r w:rsidR="00806327" w:rsidRPr="00806327">
          <w:rPr>
            <w:b/>
            <w:bCs/>
            <w:szCs w:val="24"/>
            <w:rPrChange w:id="505" w:author="ASAD MAHMOOD" w:date="2020-05-17T17:36:00Z">
              <w:rPr>
                <w:szCs w:val="24"/>
              </w:rPr>
            </w:rPrChange>
          </w:rPr>
          <w:t>ce List</w:t>
        </w:r>
        <w:r w:rsidR="00806327">
          <w:rPr>
            <w:szCs w:val="24"/>
          </w:rPr>
          <w:t xml:space="preserve"> on the drop down menu. </w:t>
        </w:r>
      </w:ins>
    </w:p>
    <w:p w14:paraId="2F2B7A16" w14:textId="1DD7B4D7" w:rsidR="00CA4A4E" w:rsidRDefault="00806327" w:rsidP="00CA4A4E">
      <w:pPr>
        <w:rPr>
          <w:ins w:id="506" w:author="ASAD MAHMOOD" w:date="2020-05-17T17:38:00Z"/>
        </w:rPr>
      </w:pPr>
      <w:ins w:id="507" w:author="ASAD MAHMOOD" w:date="2020-05-17T17:38:00Z">
        <w:r>
          <w:rPr>
            <w:noProof/>
          </w:rPr>
          <w:drawing>
            <wp:inline distT="0" distB="0" distL="0" distR="0" wp14:anchorId="343320D7" wp14:editId="2CE30F89">
              <wp:extent cx="5943600" cy="12014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b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201420"/>
                      </a:xfrm>
                      <a:prstGeom prst="rect">
                        <a:avLst/>
                      </a:prstGeom>
                    </pic:spPr>
                  </pic:pic>
                </a:graphicData>
              </a:graphic>
            </wp:inline>
          </w:drawing>
        </w:r>
      </w:ins>
      <w:del w:id="508" w:author="ASAD MAHMOOD" w:date="2020-05-17T17:38:00Z">
        <w:r w:rsidR="00CA4A4E" w:rsidDel="00806327">
          <w:rPr>
            <w:noProof/>
          </w:rPr>
          <w:drawing>
            <wp:inline distT="0" distB="0" distL="0" distR="0" wp14:anchorId="61DBC48E" wp14:editId="159397FC">
              <wp:extent cx="5943600" cy="1268095"/>
              <wp:effectExtent l="12700" t="12700" r="12700" b="14605"/>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ickCreateAssistant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268095"/>
                      </a:xfrm>
                      <a:prstGeom prst="rect">
                        <a:avLst/>
                      </a:prstGeom>
                      <a:ln>
                        <a:solidFill>
                          <a:schemeClr val="accent1"/>
                        </a:solidFill>
                      </a:ln>
                    </pic:spPr>
                  </pic:pic>
                </a:graphicData>
              </a:graphic>
            </wp:inline>
          </w:drawing>
        </w:r>
      </w:del>
    </w:p>
    <w:p w14:paraId="77416D2D" w14:textId="172955A3" w:rsidR="00806327" w:rsidRDefault="00806327" w:rsidP="00CA4A4E">
      <w:pPr>
        <w:rPr>
          <w:ins w:id="509" w:author="ASAD MAHMOOD" w:date="2020-05-17T17:52:00Z"/>
        </w:rPr>
      </w:pPr>
      <w:ins w:id="510" w:author="ASAD MAHMOOD" w:date="2020-05-17T17:39:00Z">
        <w:r>
          <w:rPr>
            <w:noProof/>
          </w:rPr>
          <w:drawing>
            <wp:inline distT="0" distB="0" distL="0" distR="0" wp14:anchorId="609F9A31" wp14:editId="3F8CAFA5">
              <wp:extent cx="5943600" cy="19050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b1-7.png"/>
                      <pic:cNvPicPr/>
                    </pic:nvPicPr>
                    <pic:blipFill>
                      <a:blip r:embed="rId24">
                        <a:extLst>
                          <a:ext uri="{28A0092B-C50C-407E-A947-70E740481C1C}">
                            <a14:useLocalDpi xmlns:a14="http://schemas.microsoft.com/office/drawing/2010/main" val="0"/>
                          </a:ext>
                        </a:extLst>
                      </a:blip>
                      <a:stretch>
                        <a:fillRect/>
                      </a:stretch>
                    </pic:blipFill>
                    <pic:spPr>
                      <a:xfrm>
                        <a:off x="0" y="0"/>
                        <a:ext cx="6021984" cy="1930123"/>
                      </a:xfrm>
                      <a:prstGeom prst="rect">
                        <a:avLst/>
                      </a:prstGeom>
                    </pic:spPr>
                  </pic:pic>
                </a:graphicData>
              </a:graphic>
            </wp:inline>
          </w:drawing>
        </w:r>
      </w:ins>
    </w:p>
    <w:p w14:paraId="27C7055D" w14:textId="1C2CC30E" w:rsidR="00833FB5" w:rsidRDefault="00833FB5" w:rsidP="00833FB5">
      <w:pPr>
        <w:pStyle w:val="ListParagraph"/>
        <w:numPr>
          <w:ilvl w:val="0"/>
          <w:numId w:val="38"/>
        </w:numPr>
        <w:pPrChange w:id="511" w:author="ASAD MAHMOOD" w:date="2020-05-17T17:52:00Z">
          <w:pPr/>
        </w:pPrChange>
      </w:pPr>
      <w:ins w:id="512" w:author="ASAD MAHMOOD" w:date="2020-05-17T17:52:00Z">
        <w:r>
          <w:t>Under Services, click</w:t>
        </w:r>
        <w:r w:rsidR="00EC1FE1">
          <w:t xml:space="preserve"> on your Knowledge Studio instance (for a new IBM Cloud account, you should only see</w:t>
        </w:r>
      </w:ins>
      <w:ins w:id="513" w:author="ASAD MAHMOOD" w:date="2020-05-17T17:53:00Z">
        <w:r w:rsidR="00EC1FE1">
          <w:t xml:space="preserve"> Knowledge Studio and Discovery listed here).</w:t>
        </w:r>
      </w:ins>
    </w:p>
    <w:p w14:paraId="751B6F5A" w14:textId="306E6BC6" w:rsidR="006C429B" w:rsidDel="00833FB5" w:rsidRDefault="006C429B" w:rsidP="006C429B">
      <w:pPr>
        <w:pStyle w:val="ListParagraph"/>
        <w:numPr>
          <w:ilvl w:val="0"/>
          <w:numId w:val="21"/>
        </w:numPr>
        <w:rPr>
          <w:del w:id="514" w:author="ASAD MAHMOOD" w:date="2020-05-17T17:52:00Z"/>
        </w:rPr>
      </w:pPr>
      <w:del w:id="515" w:author="ASAD MAHMOOD" w:date="2020-05-17T17:52:00Z">
        <w:r w:rsidDel="00833FB5">
          <w:delText xml:space="preserve">Enter </w:delText>
        </w:r>
        <w:r w:rsidRPr="006C429B" w:rsidDel="00833FB5">
          <w:rPr>
            <w:b/>
            <w:bCs/>
          </w:rPr>
          <w:delText>COVID-19 Crisis Commun</w:delText>
        </w:r>
        <w:r w:rsidDel="00833FB5">
          <w:rPr>
            <w:b/>
            <w:bCs/>
          </w:rPr>
          <w:delText>ic</w:delText>
        </w:r>
        <w:r w:rsidRPr="006C429B" w:rsidDel="00833FB5">
          <w:rPr>
            <w:b/>
            <w:bCs/>
          </w:rPr>
          <w:delText>ation</w:delText>
        </w:r>
        <w:r w:rsidDel="00833FB5">
          <w:rPr>
            <w:b/>
            <w:bCs/>
          </w:rPr>
          <w:delText xml:space="preserve"> </w:delText>
        </w:r>
        <w:r w:rsidDel="00833FB5">
          <w:delText xml:space="preserve">for the </w:delText>
        </w:r>
        <w:r w:rsidRPr="006C429B" w:rsidDel="00833FB5">
          <w:rPr>
            <w:b/>
            <w:bCs/>
          </w:rPr>
          <w:delText>Name</w:delText>
        </w:r>
        <w:r w:rsidDel="00833FB5">
          <w:rPr>
            <w:b/>
            <w:bCs/>
          </w:rPr>
          <w:delText xml:space="preserve"> </w:delText>
        </w:r>
        <w:r w:rsidDel="00833FB5">
          <w:delText xml:space="preserve">and click </w:delText>
        </w:r>
        <w:r w:rsidRPr="006C429B" w:rsidDel="00833FB5">
          <w:rPr>
            <w:b/>
            <w:bCs/>
          </w:rPr>
          <w:delText>Create assistant</w:delText>
        </w:r>
        <w:r w:rsidDel="00833FB5">
          <w:delText xml:space="preserve">. </w:delText>
        </w:r>
      </w:del>
    </w:p>
    <w:p w14:paraId="3232513F" w14:textId="4D9A0354" w:rsidR="006C429B" w:rsidRDefault="00EC1FE1" w:rsidP="006C429B">
      <w:pPr>
        <w:rPr>
          <w:ins w:id="516" w:author="ASAD MAHMOOD" w:date="2020-05-17T17:54:00Z"/>
        </w:rPr>
      </w:pPr>
      <w:ins w:id="517" w:author="ASAD MAHMOOD" w:date="2020-05-17T17:53:00Z">
        <w:r>
          <w:rPr>
            <w:noProof/>
          </w:rPr>
          <w:drawing>
            <wp:inline distT="0" distB="0" distL="0" distR="0" wp14:anchorId="6F4E0476" wp14:editId="1B83F885">
              <wp:extent cx="5943600" cy="2501265"/>
              <wp:effectExtent l="0" t="0" r="0" b="63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b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ins>
      <w:del w:id="518" w:author="ASAD MAHMOOD" w:date="2020-05-17T17:53:00Z">
        <w:r w:rsidR="006C429B" w:rsidDel="00EC1FE1">
          <w:rPr>
            <w:noProof/>
          </w:rPr>
          <w:drawing>
            <wp:inline distT="0" distB="0" distL="0" distR="0" wp14:anchorId="7C81C6F6" wp14:editId="14806B7C">
              <wp:extent cx="4376522" cy="2952750"/>
              <wp:effectExtent l="12700" t="12700" r="17780" b="635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ickCreateAssistant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6772" cy="2966413"/>
                      </a:xfrm>
                      <a:prstGeom prst="rect">
                        <a:avLst/>
                      </a:prstGeom>
                      <a:ln>
                        <a:solidFill>
                          <a:schemeClr val="accent1"/>
                        </a:solidFill>
                      </a:ln>
                    </pic:spPr>
                  </pic:pic>
                </a:graphicData>
              </a:graphic>
            </wp:inline>
          </w:drawing>
        </w:r>
      </w:del>
    </w:p>
    <w:p w14:paraId="287E9C09" w14:textId="5838DE42" w:rsidR="00EC1FE1" w:rsidRDefault="00EC1FE1" w:rsidP="00EC1FE1">
      <w:pPr>
        <w:pStyle w:val="ListParagraph"/>
        <w:numPr>
          <w:ilvl w:val="0"/>
          <w:numId w:val="38"/>
        </w:numPr>
        <w:rPr>
          <w:ins w:id="519" w:author="ASAD MAHMOOD" w:date="2020-05-17T17:56:00Z"/>
        </w:rPr>
      </w:pPr>
      <w:ins w:id="520" w:author="ASAD MAHMOOD" w:date="2020-05-17T17:55:00Z">
        <w:r>
          <w:t xml:space="preserve">Click </w:t>
        </w:r>
        <w:r w:rsidRPr="00EC1FE1">
          <w:rPr>
            <w:b/>
            <w:bCs/>
            <w:rPrChange w:id="521" w:author="ASAD MAHMOOD" w:date="2020-05-17T17:55:00Z">
              <w:rPr/>
            </w:rPrChange>
          </w:rPr>
          <w:t>Launch Knowledge Studio</w:t>
        </w:r>
        <w:r>
          <w:t xml:space="preserve"> to start your instance of Watson Knowledge Studio.</w:t>
        </w:r>
      </w:ins>
    </w:p>
    <w:p w14:paraId="18B36AB6" w14:textId="797BA5DD" w:rsidR="00EC1FE1" w:rsidRDefault="00EC1FE1" w:rsidP="00EC1FE1">
      <w:pPr>
        <w:rPr>
          <w:ins w:id="522" w:author="ASAD MAHMOOD" w:date="2020-05-17T17:56:00Z"/>
        </w:rPr>
      </w:pPr>
    </w:p>
    <w:p w14:paraId="1797017B" w14:textId="17207845" w:rsidR="00EC1FE1" w:rsidRDefault="00EC1FE1" w:rsidP="00EC1FE1">
      <w:pPr>
        <w:rPr>
          <w:ins w:id="523" w:author="ASAD MAHMOOD" w:date="2020-05-17T17:56:00Z"/>
        </w:rPr>
      </w:pPr>
    </w:p>
    <w:p w14:paraId="53B2A577" w14:textId="6DDBB14A" w:rsidR="00EC1FE1" w:rsidRDefault="00EC1FE1" w:rsidP="00EC1FE1">
      <w:pPr>
        <w:rPr>
          <w:ins w:id="524" w:author="ASAD MAHMOOD" w:date="2020-05-17T17:56:00Z"/>
        </w:rPr>
      </w:pPr>
      <w:ins w:id="525" w:author="ASAD MAHMOOD" w:date="2020-05-17T17:56:00Z">
        <w:r>
          <w:rPr>
            <w:noProof/>
          </w:rPr>
          <w:drawing>
            <wp:inline distT="0" distB="0" distL="0" distR="0" wp14:anchorId="04D8383A" wp14:editId="4648B1D9">
              <wp:extent cx="5943600" cy="120967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ins>
    </w:p>
    <w:p w14:paraId="202D4D76" w14:textId="60601F2F" w:rsidR="00EC1FE1" w:rsidRDefault="00EC1FE1" w:rsidP="00EC1FE1">
      <w:pPr>
        <w:pStyle w:val="ListParagraph"/>
        <w:numPr>
          <w:ilvl w:val="0"/>
          <w:numId w:val="38"/>
        </w:numPr>
        <w:rPr>
          <w:ins w:id="526" w:author="ASAD MAHMOOD" w:date="2020-05-17T17:59:00Z"/>
        </w:rPr>
      </w:pPr>
      <w:ins w:id="527" w:author="ASAD MAHMOOD" w:date="2020-05-17T17:58:00Z">
        <w:r>
          <w:t xml:space="preserve">Select </w:t>
        </w:r>
        <w:r w:rsidRPr="00EC1FE1">
          <w:rPr>
            <w:b/>
            <w:bCs/>
            <w:rPrChange w:id="528" w:author="ASAD MAHMOOD" w:date="2020-05-17T17:59:00Z">
              <w:rPr/>
            </w:rPrChange>
          </w:rPr>
          <w:t>Creat</w:t>
        </w:r>
      </w:ins>
      <w:ins w:id="529" w:author="ASAD MAHMOOD" w:date="2020-05-17T17:59:00Z">
        <w:r w:rsidRPr="00EC1FE1">
          <w:rPr>
            <w:b/>
            <w:bCs/>
            <w:rPrChange w:id="530" w:author="ASAD MAHMOOD" w:date="2020-05-17T17:59:00Z">
              <w:rPr/>
            </w:rPrChange>
          </w:rPr>
          <w:t>e entities and relations workspace</w:t>
        </w:r>
        <w:r>
          <w:t>.</w:t>
        </w:r>
      </w:ins>
    </w:p>
    <w:p w14:paraId="62992B5C" w14:textId="4904C986" w:rsidR="0008004B" w:rsidRDefault="0008004B" w:rsidP="0008004B">
      <w:pPr>
        <w:rPr>
          <w:ins w:id="531" w:author="ASAD MAHMOOD" w:date="2020-05-17T18:01:00Z"/>
        </w:rPr>
      </w:pPr>
      <w:ins w:id="532" w:author="ASAD MAHMOOD" w:date="2020-05-17T17:59:00Z">
        <w:r>
          <w:rPr>
            <w:noProof/>
          </w:rPr>
          <w:drawing>
            <wp:inline distT="0" distB="0" distL="0" distR="0" wp14:anchorId="1A18F944" wp14:editId="387F298E">
              <wp:extent cx="5943600" cy="2653665"/>
              <wp:effectExtent l="0" t="0" r="0"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b1-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ins>
    </w:p>
    <w:p w14:paraId="57B3E355" w14:textId="3D760AE3" w:rsidR="00D83B79" w:rsidRDefault="00D83B79" w:rsidP="00D83B79">
      <w:pPr>
        <w:pStyle w:val="ListParagraph"/>
        <w:numPr>
          <w:ilvl w:val="0"/>
          <w:numId w:val="38"/>
        </w:numPr>
        <w:rPr>
          <w:ins w:id="533" w:author="ASAD MAHMOOD" w:date="2020-05-17T18:03:00Z"/>
        </w:rPr>
      </w:pPr>
      <w:ins w:id="534" w:author="ASAD MAHMOOD" w:date="2020-05-17T18:01:00Z">
        <w:r>
          <w:t xml:space="preserve">Type </w:t>
        </w:r>
        <w:r w:rsidRPr="00D83B79">
          <w:rPr>
            <w:b/>
            <w:bCs/>
            <w:rPrChange w:id="535" w:author="ASAD MAHMOOD" w:date="2020-05-17T18:02:00Z">
              <w:rPr/>
            </w:rPrChange>
          </w:rPr>
          <w:t>COVID19-Vulnerability</w:t>
        </w:r>
        <w:r>
          <w:t xml:space="preserve"> for the </w:t>
        </w:r>
      </w:ins>
      <w:ins w:id="536" w:author="ASAD MAHMOOD" w:date="2020-05-17T18:02:00Z">
        <w:r>
          <w:t>W</w:t>
        </w:r>
      </w:ins>
      <w:ins w:id="537" w:author="ASAD MAHMOOD" w:date="2020-05-17T18:01:00Z">
        <w:r>
          <w:t>orkspace na</w:t>
        </w:r>
      </w:ins>
      <w:ins w:id="538" w:author="ASAD MAHMOOD" w:date="2020-05-17T18:02:00Z">
        <w:r>
          <w:t xml:space="preserve">me and click </w:t>
        </w:r>
        <w:r w:rsidRPr="00D83B79">
          <w:rPr>
            <w:b/>
            <w:bCs/>
            <w:rPrChange w:id="539" w:author="ASAD MAHMOOD" w:date="2020-05-17T18:02:00Z">
              <w:rPr/>
            </w:rPrChange>
          </w:rPr>
          <w:t>Create</w:t>
        </w:r>
        <w:r>
          <w:t>.</w:t>
        </w:r>
      </w:ins>
    </w:p>
    <w:p w14:paraId="748C7F7A" w14:textId="78C89A8E" w:rsidR="008336AF" w:rsidRDefault="008336AF" w:rsidP="008336AF">
      <w:pPr>
        <w:jc w:val="center"/>
        <w:rPr>
          <w:ins w:id="540" w:author="ASAD MAHMOOD" w:date="2020-05-17T18:02:00Z"/>
        </w:rPr>
        <w:pPrChange w:id="541" w:author="ASAD MAHMOOD" w:date="2020-05-17T18:03:00Z">
          <w:pPr>
            <w:pStyle w:val="ListParagraph"/>
            <w:numPr>
              <w:numId w:val="38"/>
            </w:numPr>
            <w:ind w:hanging="360"/>
          </w:pPr>
        </w:pPrChange>
      </w:pPr>
      <w:ins w:id="542" w:author="ASAD MAHMOOD" w:date="2020-05-17T18:03:00Z">
        <w:r>
          <w:rPr>
            <w:noProof/>
          </w:rPr>
          <w:drawing>
            <wp:inline distT="0" distB="0" distL="0" distR="0" wp14:anchorId="42DE25DC" wp14:editId="014EACC0">
              <wp:extent cx="5270500" cy="3253523"/>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1-11.png"/>
                      <pic:cNvPicPr/>
                    </pic:nvPicPr>
                    <pic:blipFill>
                      <a:blip r:embed="rId29">
                        <a:extLst>
                          <a:ext uri="{28A0092B-C50C-407E-A947-70E740481C1C}">
                            <a14:useLocalDpi xmlns:a14="http://schemas.microsoft.com/office/drawing/2010/main" val="0"/>
                          </a:ext>
                        </a:extLst>
                      </a:blip>
                      <a:stretch>
                        <a:fillRect/>
                      </a:stretch>
                    </pic:blipFill>
                    <pic:spPr>
                      <a:xfrm>
                        <a:off x="0" y="0"/>
                        <a:ext cx="5395261" cy="3330539"/>
                      </a:xfrm>
                      <a:prstGeom prst="rect">
                        <a:avLst/>
                      </a:prstGeom>
                    </pic:spPr>
                  </pic:pic>
                </a:graphicData>
              </a:graphic>
            </wp:inline>
          </w:drawing>
        </w:r>
      </w:ins>
    </w:p>
    <w:p w14:paraId="6DA0F3C1" w14:textId="74BBECC6" w:rsidR="008336AF" w:rsidRDefault="008336AF" w:rsidP="008336AF">
      <w:pPr>
        <w:rPr>
          <w:ins w:id="543" w:author="ASAD MAHMOOD" w:date="2020-05-17T18:06:00Z"/>
        </w:rPr>
      </w:pPr>
      <w:ins w:id="544" w:author="ASAD MAHMOOD" w:date="2020-05-17T18:04:00Z">
        <w:r>
          <w:lastRenderedPageBreak/>
          <w:t>Inside of this workspace, we will create a type system consisting of the custom entities of the COVID-19 vulnerability index, create a dictionary,</w:t>
        </w:r>
      </w:ins>
      <w:ins w:id="545" w:author="ASAD MAHMOOD" w:date="2020-05-17T18:05:00Z">
        <w:r>
          <w:t xml:space="preserve"> perform manual annotation and upload a training corpus for the development of the entity recognition machine learning model. </w:t>
        </w:r>
      </w:ins>
    </w:p>
    <w:p w14:paraId="6026D1D4" w14:textId="66D7B236" w:rsidR="008336AF" w:rsidRDefault="008336AF" w:rsidP="008336AF">
      <w:pPr>
        <w:pStyle w:val="ListParagraph"/>
        <w:numPr>
          <w:ilvl w:val="0"/>
          <w:numId w:val="38"/>
        </w:numPr>
        <w:rPr>
          <w:ins w:id="546" w:author="ASAD MAHMOOD" w:date="2020-05-17T18:07:00Z"/>
        </w:rPr>
      </w:pPr>
      <w:ins w:id="547" w:author="ASAD MAHMOOD" w:date="2020-05-17T18:06:00Z">
        <w:r>
          <w:t>Although we can manually enter th</w:t>
        </w:r>
      </w:ins>
      <w:ins w:id="548" w:author="ASAD MAHMOOD" w:date="2020-05-17T18:07:00Z">
        <w:r>
          <w:t xml:space="preserve">e entity types for our type system, we will instead upload the type system CSV file downloaded from the Box folder or the GitHub repository. </w:t>
        </w:r>
      </w:ins>
    </w:p>
    <w:p w14:paraId="7BDCB082" w14:textId="266AC6BF" w:rsidR="008336AF" w:rsidRDefault="008336AF" w:rsidP="008336AF">
      <w:pPr>
        <w:pStyle w:val="ListParagraph"/>
        <w:rPr>
          <w:ins w:id="549" w:author="ASAD MAHMOOD" w:date="2020-05-17T18:09:00Z"/>
        </w:rPr>
      </w:pPr>
      <w:ins w:id="550" w:author="ASAD MAHMOOD" w:date="2020-05-17T18:08:00Z">
        <w:r>
          <w:t xml:space="preserve">On the Entity Types screen, click </w:t>
        </w:r>
        <w:r w:rsidRPr="008336AF">
          <w:rPr>
            <w:b/>
            <w:bCs/>
            <w:rPrChange w:id="551" w:author="ASAD MAHMOOD" w:date="2020-05-17T18:08:00Z">
              <w:rPr/>
            </w:rPrChange>
          </w:rPr>
          <w:t>Upload</w:t>
        </w:r>
        <w:r>
          <w:t xml:space="preserve">. </w:t>
        </w:r>
      </w:ins>
    </w:p>
    <w:p w14:paraId="7E4D371B" w14:textId="4A414B66" w:rsidR="00E417AB" w:rsidRDefault="00E417AB" w:rsidP="00E417AB">
      <w:pPr>
        <w:rPr>
          <w:ins w:id="552" w:author="ASAD MAHMOOD" w:date="2020-05-17T18:11:00Z"/>
        </w:rPr>
      </w:pPr>
      <w:ins w:id="553" w:author="ASAD MAHMOOD" w:date="2020-05-17T18:10:00Z">
        <w:r>
          <w:rPr>
            <w:noProof/>
          </w:rPr>
          <w:drawing>
            <wp:inline distT="0" distB="0" distL="0" distR="0" wp14:anchorId="0F4BCD10" wp14:editId="403326F2">
              <wp:extent cx="5943600" cy="17792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b1-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ins>
    </w:p>
    <w:p w14:paraId="45F666C4" w14:textId="63D77276" w:rsidR="00E417AB" w:rsidRDefault="00E417AB" w:rsidP="00E417AB">
      <w:pPr>
        <w:pStyle w:val="ListParagraph"/>
        <w:numPr>
          <w:ilvl w:val="0"/>
          <w:numId w:val="38"/>
        </w:numPr>
        <w:rPr>
          <w:ins w:id="554" w:author="ASAD MAHMOOD" w:date="2020-05-17T18:14:00Z"/>
        </w:rPr>
      </w:pPr>
      <w:ins w:id="555" w:author="ASAD MAHMOOD" w:date="2020-05-17T18:11:00Z">
        <w:r>
          <w:t xml:space="preserve">Click on the upload icon and select the </w:t>
        </w:r>
      </w:ins>
      <w:ins w:id="556" w:author="ASAD MAHMOOD" w:date="2020-05-17T18:12:00Z">
        <w:r w:rsidR="0093176F" w:rsidRPr="0093176F">
          <w:rPr>
            <w:b/>
            <w:bCs/>
            <w:rPrChange w:id="557" w:author="ASAD MAHMOOD" w:date="2020-05-17T18:14:00Z">
              <w:rPr/>
            </w:rPrChange>
          </w:rPr>
          <w:t>types-33b7f370-941c-11</w:t>
        </w:r>
      </w:ins>
      <w:ins w:id="558" w:author="ASAD MAHMOOD" w:date="2020-05-17T18:13:00Z">
        <w:r w:rsidR="0093176F" w:rsidRPr="0093176F">
          <w:rPr>
            <w:b/>
            <w:bCs/>
            <w:rPrChange w:id="559" w:author="ASAD MAHMOOD" w:date="2020-05-17T18:14:00Z">
              <w:rPr/>
            </w:rPrChange>
          </w:rPr>
          <w:t>ea-ba41-8b3cd48b3</w:t>
        </w:r>
      </w:ins>
      <w:ins w:id="560" w:author="ASAD MAHMOOD" w:date="2020-05-17T18:14:00Z">
        <w:r w:rsidR="0093176F" w:rsidRPr="0093176F">
          <w:rPr>
            <w:b/>
            <w:bCs/>
            <w:rPrChange w:id="561" w:author="ASAD MAHMOOD" w:date="2020-05-17T18:14:00Z">
              <w:rPr/>
            </w:rPrChange>
          </w:rPr>
          <w:t>5eb.json</w:t>
        </w:r>
        <w:r w:rsidR="0093176F">
          <w:t xml:space="preserve">. </w:t>
        </w:r>
      </w:ins>
    </w:p>
    <w:p w14:paraId="04DE6EC2" w14:textId="369A4EF7" w:rsidR="0093176F" w:rsidRDefault="0093176F" w:rsidP="0093176F">
      <w:pPr>
        <w:jc w:val="center"/>
        <w:rPr>
          <w:ins w:id="562" w:author="ASAD MAHMOOD" w:date="2020-05-17T18:21:00Z"/>
        </w:rPr>
      </w:pPr>
      <w:ins w:id="563" w:author="ASAD MAHMOOD" w:date="2020-05-17T18:17:00Z">
        <w:r>
          <w:rPr>
            <w:noProof/>
          </w:rPr>
          <w:drawing>
            <wp:inline distT="0" distB="0" distL="0" distR="0" wp14:anchorId="68D128EE" wp14:editId="795E6D76">
              <wp:extent cx="3009900" cy="2325832"/>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b1-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5658" cy="2353463"/>
                      </a:xfrm>
                      <a:prstGeom prst="rect">
                        <a:avLst/>
                      </a:prstGeom>
                    </pic:spPr>
                  </pic:pic>
                </a:graphicData>
              </a:graphic>
            </wp:inline>
          </w:drawing>
        </w:r>
      </w:ins>
    </w:p>
    <w:p w14:paraId="58D42063" w14:textId="28A8031F" w:rsidR="0093176F" w:rsidRDefault="0093176F" w:rsidP="0093176F">
      <w:pPr>
        <w:jc w:val="center"/>
        <w:pPrChange w:id="564" w:author="ASAD MAHMOOD" w:date="2020-05-17T18:22:00Z">
          <w:pPr/>
        </w:pPrChange>
      </w:pPr>
      <w:ins w:id="565" w:author="ASAD MAHMOOD" w:date="2020-05-17T18:21:00Z">
        <w:r>
          <w:rPr>
            <w:noProof/>
          </w:rPr>
          <w:drawing>
            <wp:inline distT="0" distB="0" distL="0" distR="0" wp14:anchorId="508C89F6" wp14:editId="398439BD">
              <wp:extent cx="4731397" cy="1739900"/>
              <wp:effectExtent l="0" t="0" r="5715"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b1-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9449" cy="1746538"/>
                      </a:xfrm>
                      <a:prstGeom prst="rect">
                        <a:avLst/>
                      </a:prstGeom>
                    </pic:spPr>
                  </pic:pic>
                </a:graphicData>
              </a:graphic>
            </wp:inline>
          </w:drawing>
        </w:r>
      </w:ins>
    </w:p>
    <w:p w14:paraId="18CFF4DE" w14:textId="45CB0B69" w:rsidR="00A67C6F" w:rsidRDefault="00096FCA" w:rsidP="00096FCA">
      <w:pPr>
        <w:pStyle w:val="Heading1"/>
        <w:numPr>
          <w:ilvl w:val="0"/>
          <w:numId w:val="38"/>
        </w:numPr>
        <w:rPr>
          <w:ins w:id="566" w:author="ASAD MAHMOOD" w:date="2020-05-18T03:04:00Z"/>
          <w:b w:val="0"/>
          <w:bCs/>
          <w:sz w:val="24"/>
          <w:szCs w:val="24"/>
        </w:rPr>
      </w:pPr>
      <w:bookmarkStart w:id="567" w:name="_Toc40664719"/>
      <w:ins w:id="568" w:author="ASAD MAHMOOD" w:date="2020-05-17T18:23:00Z">
        <w:r>
          <w:rPr>
            <w:b w:val="0"/>
            <w:bCs/>
            <w:sz w:val="24"/>
            <w:szCs w:val="24"/>
          </w:rPr>
          <w:lastRenderedPageBreak/>
          <w:t xml:space="preserve">Click on </w:t>
        </w:r>
        <w:r w:rsidRPr="00096FCA">
          <w:rPr>
            <w:sz w:val="24"/>
            <w:szCs w:val="24"/>
            <w:rPrChange w:id="569" w:author="ASAD MAHMOOD" w:date="2020-05-17T18:23:00Z">
              <w:rPr>
                <w:b w:val="0"/>
                <w:bCs/>
                <w:sz w:val="24"/>
                <w:szCs w:val="24"/>
              </w:rPr>
            </w:rPrChange>
          </w:rPr>
          <w:t>Upload</w:t>
        </w:r>
        <w:r>
          <w:rPr>
            <w:b w:val="0"/>
            <w:bCs/>
            <w:sz w:val="24"/>
            <w:szCs w:val="24"/>
          </w:rPr>
          <w:t>.</w:t>
        </w:r>
      </w:ins>
      <w:bookmarkEnd w:id="567"/>
    </w:p>
    <w:p w14:paraId="198182C7" w14:textId="77777777" w:rsidR="00D9182E" w:rsidRPr="00D9182E" w:rsidRDefault="00D9182E" w:rsidP="00D9182E">
      <w:pPr>
        <w:rPr>
          <w:ins w:id="570" w:author="ASAD MAHMOOD" w:date="2020-05-17T18:23:00Z"/>
          <w:rPrChange w:id="571" w:author="ASAD MAHMOOD" w:date="2020-05-18T03:04:00Z">
            <w:rPr>
              <w:ins w:id="572" w:author="ASAD MAHMOOD" w:date="2020-05-17T18:23:00Z"/>
              <w:b w:val="0"/>
              <w:bCs/>
              <w:sz w:val="24"/>
              <w:szCs w:val="24"/>
            </w:rPr>
          </w:rPrChange>
        </w:rPr>
        <w:pPrChange w:id="573" w:author="ASAD MAHMOOD" w:date="2020-05-18T03:04:00Z">
          <w:pPr>
            <w:pStyle w:val="Heading1"/>
            <w:numPr>
              <w:numId w:val="38"/>
            </w:numPr>
            <w:ind w:left="720" w:hanging="360"/>
          </w:pPr>
        </w:pPrChange>
      </w:pPr>
    </w:p>
    <w:p w14:paraId="54296716" w14:textId="09400905" w:rsidR="00096FCA" w:rsidRDefault="00096FCA" w:rsidP="00096FCA">
      <w:pPr>
        <w:jc w:val="center"/>
        <w:rPr>
          <w:ins w:id="574" w:author="ASAD MAHMOOD" w:date="2020-05-17T18:26:00Z"/>
        </w:rPr>
      </w:pPr>
      <w:ins w:id="575" w:author="ASAD MAHMOOD" w:date="2020-05-17T18:25:00Z">
        <w:r>
          <w:rPr>
            <w:noProof/>
          </w:rPr>
          <w:drawing>
            <wp:inline distT="0" distB="0" distL="0" distR="0" wp14:anchorId="2CB1CD37" wp14:editId="386B58F2">
              <wp:extent cx="3390900" cy="2612534"/>
              <wp:effectExtent l="0" t="0" r="0" b="381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b1-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01113" cy="2620402"/>
                      </a:xfrm>
                      <a:prstGeom prst="rect">
                        <a:avLst/>
                      </a:prstGeom>
                    </pic:spPr>
                  </pic:pic>
                </a:graphicData>
              </a:graphic>
            </wp:inline>
          </w:drawing>
        </w:r>
      </w:ins>
    </w:p>
    <w:p w14:paraId="78A6B4C4" w14:textId="594B217E" w:rsidR="00096FCA" w:rsidRDefault="00096FCA" w:rsidP="00096FCA">
      <w:pPr>
        <w:rPr>
          <w:ins w:id="576" w:author="ASAD MAHMOOD" w:date="2020-05-17T18:30:00Z"/>
        </w:rPr>
      </w:pPr>
      <w:ins w:id="577" w:author="ASAD MAHMOOD" w:date="2020-05-17T18:26:00Z">
        <w:r>
          <w:t xml:space="preserve">You should now see 20 entity types on your screen. These entity types </w:t>
        </w:r>
      </w:ins>
      <w:ins w:id="578" w:author="ASAD MAHMOOD" w:date="2020-05-17T18:28:00Z">
        <w:r>
          <w:t>directly pertain to</w:t>
        </w:r>
      </w:ins>
      <w:ins w:id="579" w:author="ASAD MAHMOOD" w:date="2020-05-17T18:27:00Z">
        <w:r>
          <w:t xml:space="preserve"> social vulnerability to COVID-19 and will be used to annotate a corpus of social media posts </w:t>
        </w:r>
      </w:ins>
      <w:ins w:id="580" w:author="ASAD MAHMOOD" w:date="2020-05-17T18:29:00Z">
        <w:r>
          <w:t>from</w:t>
        </w:r>
      </w:ins>
      <w:ins w:id="581" w:author="ASAD MAHMOOD" w:date="2020-05-17T18:28:00Z">
        <w:r>
          <w:t xml:space="preserve"> citizens living in New York City, Washington DC, Los Angeles, Seattle and Chicago </w:t>
        </w:r>
      </w:ins>
      <w:ins w:id="582" w:author="ASAD MAHMOOD" w:date="2020-05-17T18:29:00Z">
        <w:r>
          <w:t>– 5 cities that are among the most populous in the U.</w:t>
        </w:r>
      </w:ins>
      <w:ins w:id="583" w:author="ASAD MAHMOOD" w:date="2020-05-17T18:30:00Z">
        <w:r>
          <w:t xml:space="preserve">S. </w:t>
        </w:r>
      </w:ins>
      <w:ins w:id="584" w:author="ASAD MAHMOOD" w:date="2020-05-17T18:29:00Z">
        <w:r>
          <w:t xml:space="preserve">and most affected by the </w:t>
        </w:r>
      </w:ins>
      <w:ins w:id="585" w:author="ASAD MAHMOOD" w:date="2020-05-17T18:30:00Z">
        <w:r>
          <w:t xml:space="preserve">COVID-19 </w:t>
        </w:r>
      </w:ins>
      <w:ins w:id="586" w:author="ASAD MAHMOOD" w:date="2020-05-17T18:29:00Z">
        <w:r>
          <w:t>pandemic</w:t>
        </w:r>
      </w:ins>
      <w:ins w:id="587" w:author="ASAD MAHMOOD" w:date="2020-05-17T18:30:00Z">
        <w:r>
          <w:t xml:space="preserve">. </w:t>
        </w:r>
      </w:ins>
    </w:p>
    <w:p w14:paraId="3250C4C1" w14:textId="4A106188" w:rsidR="00096FCA" w:rsidRDefault="00933D75" w:rsidP="00933D75">
      <w:pPr>
        <w:jc w:val="center"/>
        <w:rPr>
          <w:ins w:id="588" w:author="ASAD MAHMOOD" w:date="2020-05-17T18:41:00Z"/>
        </w:rPr>
      </w:pPr>
      <w:ins w:id="589" w:author="ASAD MAHMOOD" w:date="2020-05-17T18:32:00Z">
        <w:r>
          <w:rPr>
            <w:noProof/>
          </w:rPr>
          <w:drawing>
            <wp:inline distT="0" distB="0" distL="0" distR="0" wp14:anchorId="10E6054D" wp14:editId="1355705C">
              <wp:extent cx="5943600" cy="3149600"/>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b1-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ins>
    </w:p>
    <w:p w14:paraId="0B63E3C0" w14:textId="77777777" w:rsidR="00901648" w:rsidRDefault="00901648" w:rsidP="00173E7F">
      <w:pPr>
        <w:rPr>
          <w:ins w:id="590" w:author="ASAD MAHMOOD" w:date="2020-05-17T18:42:00Z"/>
          <w:b/>
          <w:bCs/>
          <w:sz w:val="32"/>
          <w:szCs w:val="32"/>
        </w:rPr>
      </w:pPr>
    </w:p>
    <w:p w14:paraId="31738C77" w14:textId="77777777" w:rsidR="00901648" w:rsidRDefault="00901648" w:rsidP="00173E7F">
      <w:pPr>
        <w:rPr>
          <w:ins w:id="591" w:author="ASAD MAHMOOD" w:date="2020-05-17T18:42:00Z"/>
          <w:b/>
          <w:bCs/>
          <w:sz w:val="32"/>
          <w:szCs w:val="32"/>
        </w:rPr>
      </w:pPr>
    </w:p>
    <w:p w14:paraId="2BF5B5B8" w14:textId="0C4919AE" w:rsidR="002A29B5" w:rsidRDefault="00173E7F" w:rsidP="00410E36">
      <w:pPr>
        <w:pStyle w:val="Heading1"/>
        <w:rPr>
          <w:ins w:id="592" w:author="ASAD MAHMOOD" w:date="2020-05-17T18:42:00Z"/>
        </w:rPr>
        <w:pPrChange w:id="593" w:author="ASAD MAHMOOD" w:date="2020-05-18T03:23:00Z">
          <w:pPr/>
        </w:pPrChange>
      </w:pPr>
      <w:bookmarkStart w:id="594" w:name="_Toc40664720"/>
      <w:ins w:id="595" w:author="ASAD MAHMOOD" w:date="2020-05-17T18:41:00Z">
        <w:r>
          <w:lastRenderedPageBreak/>
          <w:t xml:space="preserve">Exercise 4: Create a </w:t>
        </w:r>
      </w:ins>
      <w:ins w:id="596" w:author="ASAD MAHMOOD" w:date="2020-05-17T18:42:00Z">
        <w:r w:rsidR="00901648">
          <w:t>D</w:t>
        </w:r>
      </w:ins>
      <w:ins w:id="597" w:author="ASAD MAHMOOD" w:date="2020-05-17T18:41:00Z">
        <w:r>
          <w:t>ictionary</w:t>
        </w:r>
      </w:ins>
      <w:bookmarkEnd w:id="594"/>
    </w:p>
    <w:p w14:paraId="01A24F03" w14:textId="3E219F26" w:rsidR="00901648" w:rsidRDefault="0098437D" w:rsidP="0098437D">
      <w:pPr>
        <w:rPr>
          <w:ins w:id="598" w:author="ASAD MAHMOOD" w:date="2020-05-17T18:52:00Z"/>
          <w:szCs w:val="24"/>
        </w:rPr>
      </w:pPr>
      <w:ins w:id="599" w:author="ASAD MAHMOOD" w:date="2020-05-17T18:49:00Z">
        <w:r>
          <w:rPr>
            <w:szCs w:val="24"/>
          </w:rPr>
          <w:t>To help wi</w:t>
        </w:r>
      </w:ins>
      <w:ins w:id="600" w:author="ASAD MAHMOOD" w:date="2020-05-17T18:50:00Z">
        <w:r>
          <w:rPr>
            <w:szCs w:val="24"/>
          </w:rPr>
          <w:t>th manual annotation (which we will tackle in the next exercise), we will create</w:t>
        </w:r>
      </w:ins>
      <w:ins w:id="601" w:author="ASAD MAHMOOD" w:date="2020-05-17T18:51:00Z">
        <w:r>
          <w:rPr>
            <w:szCs w:val="24"/>
          </w:rPr>
          <w:t xml:space="preserve"> a dictionary for each of the entity types in our type system. Each dictionary will contain a list of terms and key phrases pertaining to each entity type. </w:t>
        </w:r>
      </w:ins>
    </w:p>
    <w:p w14:paraId="2AE3479A" w14:textId="570D82D8" w:rsidR="0098437D" w:rsidRDefault="0098437D" w:rsidP="0098437D">
      <w:pPr>
        <w:rPr>
          <w:ins w:id="602" w:author="ASAD MAHMOOD" w:date="2020-05-17T18:53:00Z"/>
          <w:szCs w:val="24"/>
        </w:rPr>
      </w:pPr>
      <w:ins w:id="603" w:author="ASAD MAHMOOD" w:date="2020-05-17T18:52:00Z">
        <w:r>
          <w:rPr>
            <w:szCs w:val="24"/>
          </w:rPr>
          <w:t>Although we can manually create a dictionary for each entity type, we will instead upload dictionary file</w:t>
        </w:r>
      </w:ins>
      <w:ins w:id="604" w:author="ASAD MAHMOOD" w:date="2020-05-17T18:53:00Z">
        <w:r>
          <w:rPr>
            <w:szCs w:val="24"/>
          </w:rPr>
          <w:t>s</w:t>
        </w:r>
      </w:ins>
      <w:ins w:id="605" w:author="ASAD MAHMOOD" w:date="2020-05-17T18:52:00Z">
        <w:r>
          <w:rPr>
            <w:szCs w:val="24"/>
          </w:rPr>
          <w:t xml:space="preserve"> </w:t>
        </w:r>
      </w:ins>
      <w:ins w:id="606" w:author="ASAD MAHMOOD" w:date="2020-05-17T18:53:00Z">
        <w:r>
          <w:rPr>
            <w:szCs w:val="24"/>
          </w:rPr>
          <w:t>for all 20 entity types</w:t>
        </w:r>
      </w:ins>
      <w:ins w:id="607" w:author="ASAD MAHMOOD" w:date="2020-05-17T18:52:00Z">
        <w:r>
          <w:rPr>
            <w:szCs w:val="24"/>
          </w:rPr>
          <w:t xml:space="preserve"> in this exercise. </w:t>
        </w:r>
      </w:ins>
    </w:p>
    <w:p w14:paraId="3C61821E" w14:textId="3A90FE1A" w:rsidR="0098437D" w:rsidRDefault="0098437D" w:rsidP="0098437D">
      <w:pPr>
        <w:pStyle w:val="ListParagraph"/>
        <w:numPr>
          <w:ilvl w:val="0"/>
          <w:numId w:val="40"/>
        </w:numPr>
        <w:rPr>
          <w:ins w:id="608" w:author="ASAD MAHMOOD" w:date="2020-05-17T18:55:00Z"/>
          <w:szCs w:val="24"/>
        </w:rPr>
      </w:pPr>
      <w:ins w:id="609" w:author="ASAD MAHMOOD" w:date="2020-05-17T18:54:00Z">
        <w:r>
          <w:rPr>
            <w:szCs w:val="24"/>
          </w:rPr>
          <w:t xml:space="preserve">Under Assets, click </w:t>
        </w:r>
      </w:ins>
      <w:ins w:id="610" w:author="ASAD MAHMOOD" w:date="2020-05-17T18:55:00Z">
        <w:r w:rsidRPr="0098437D">
          <w:rPr>
            <w:b/>
            <w:bCs/>
            <w:szCs w:val="24"/>
            <w:rPrChange w:id="611" w:author="ASAD MAHMOOD" w:date="2020-05-17T18:55:00Z">
              <w:rPr>
                <w:szCs w:val="24"/>
              </w:rPr>
            </w:rPrChange>
          </w:rPr>
          <w:t>Dictionaries</w:t>
        </w:r>
        <w:r>
          <w:rPr>
            <w:szCs w:val="24"/>
          </w:rPr>
          <w:t>.</w:t>
        </w:r>
      </w:ins>
    </w:p>
    <w:p w14:paraId="67710DAD" w14:textId="69D3A226" w:rsidR="0098437D" w:rsidRPr="0098437D" w:rsidRDefault="0098437D" w:rsidP="0098437D">
      <w:pPr>
        <w:rPr>
          <w:ins w:id="612" w:author="ASAD MAHMOOD" w:date="2020-05-17T18:42:00Z"/>
          <w:szCs w:val="24"/>
          <w:rPrChange w:id="613" w:author="ASAD MAHMOOD" w:date="2020-05-17T18:55:00Z">
            <w:rPr>
              <w:ins w:id="614" w:author="ASAD MAHMOOD" w:date="2020-05-17T18:42:00Z"/>
              <w:b/>
              <w:bCs/>
              <w:sz w:val="32"/>
              <w:szCs w:val="32"/>
            </w:rPr>
          </w:rPrChange>
        </w:rPr>
        <w:pPrChange w:id="615" w:author="ASAD MAHMOOD" w:date="2020-05-17T18:55:00Z">
          <w:pPr/>
        </w:pPrChange>
      </w:pPr>
      <w:ins w:id="616" w:author="ASAD MAHMOOD" w:date="2020-05-17T18:55:00Z">
        <w:r>
          <w:rPr>
            <w:noProof/>
            <w:szCs w:val="24"/>
          </w:rPr>
          <w:drawing>
            <wp:inline distT="0" distB="0" distL="0" distR="0" wp14:anchorId="77007B98" wp14:editId="203CB25A">
              <wp:extent cx="5486400" cy="1090246"/>
              <wp:effectExtent l="0" t="0" r="0" b="254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b1-1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5354" cy="1103948"/>
                      </a:xfrm>
                      <a:prstGeom prst="rect">
                        <a:avLst/>
                      </a:prstGeom>
                    </pic:spPr>
                  </pic:pic>
                </a:graphicData>
              </a:graphic>
            </wp:inline>
          </w:drawing>
        </w:r>
      </w:ins>
    </w:p>
    <w:p w14:paraId="17DDDAB4" w14:textId="75F3FE1B" w:rsidR="00901648" w:rsidRDefault="00901648" w:rsidP="00173E7F">
      <w:pPr>
        <w:rPr>
          <w:ins w:id="617" w:author="ASAD MAHMOOD" w:date="2020-05-17T18:55:00Z"/>
          <w:b/>
          <w:bCs/>
          <w:sz w:val="32"/>
          <w:szCs w:val="32"/>
        </w:rPr>
      </w:pPr>
    </w:p>
    <w:p w14:paraId="2C684473" w14:textId="3B099240" w:rsidR="003A655D" w:rsidRDefault="003A655D" w:rsidP="003A655D">
      <w:pPr>
        <w:pStyle w:val="ListParagraph"/>
        <w:numPr>
          <w:ilvl w:val="0"/>
          <w:numId w:val="40"/>
        </w:numPr>
        <w:rPr>
          <w:ins w:id="618" w:author="ASAD MAHMOOD" w:date="2020-05-17T18:59:00Z"/>
          <w:szCs w:val="24"/>
        </w:rPr>
      </w:pPr>
      <w:ins w:id="619" w:author="ASAD MAHMOOD" w:date="2020-05-17T18:59:00Z">
        <w:r>
          <w:rPr>
            <w:szCs w:val="24"/>
          </w:rPr>
          <w:t xml:space="preserve">On the Dictionaries page, we can upload the zip file containing dictionaries for all of our entity types. Click on the </w:t>
        </w:r>
        <w:r w:rsidRPr="003A655D">
          <w:rPr>
            <w:b/>
            <w:bCs/>
            <w:szCs w:val="24"/>
            <w:rPrChange w:id="620" w:author="ASAD MAHMOOD" w:date="2020-05-17T18:59:00Z">
              <w:rPr>
                <w:szCs w:val="24"/>
              </w:rPr>
            </w:rPrChange>
          </w:rPr>
          <w:t>vertical dots icon</w:t>
        </w:r>
      </w:ins>
      <w:ins w:id="621" w:author="ASAD MAHMOOD" w:date="2020-05-17T19:00:00Z">
        <w:r w:rsidR="00BA2583">
          <w:rPr>
            <w:szCs w:val="24"/>
          </w:rPr>
          <w:t xml:space="preserve"> and select </w:t>
        </w:r>
        <w:r w:rsidR="00BA2583" w:rsidRPr="00BA2583">
          <w:rPr>
            <w:b/>
            <w:bCs/>
            <w:szCs w:val="24"/>
            <w:rPrChange w:id="622" w:author="ASAD MAHMOOD" w:date="2020-05-17T19:01:00Z">
              <w:rPr>
                <w:szCs w:val="24"/>
              </w:rPr>
            </w:rPrChange>
          </w:rPr>
          <w:t>Upload Dictionar</w:t>
        </w:r>
      </w:ins>
      <w:ins w:id="623" w:author="ASAD MAHMOOD" w:date="2020-05-17T19:01:00Z">
        <w:r w:rsidR="00BA2583" w:rsidRPr="00BA2583">
          <w:rPr>
            <w:b/>
            <w:bCs/>
            <w:szCs w:val="24"/>
            <w:rPrChange w:id="624" w:author="ASAD MAHMOOD" w:date="2020-05-17T19:01:00Z">
              <w:rPr>
                <w:szCs w:val="24"/>
              </w:rPr>
            </w:rPrChange>
          </w:rPr>
          <w:t>y</w:t>
        </w:r>
        <w:r w:rsidR="00BA2583">
          <w:rPr>
            <w:szCs w:val="24"/>
          </w:rPr>
          <w:t>.</w:t>
        </w:r>
      </w:ins>
    </w:p>
    <w:p w14:paraId="0FFB7F1A" w14:textId="771E301F" w:rsidR="003A655D" w:rsidRDefault="00682D3F" w:rsidP="00682D3F">
      <w:pPr>
        <w:jc w:val="center"/>
        <w:rPr>
          <w:ins w:id="625" w:author="ASAD MAHMOOD" w:date="2020-05-17T19:04:00Z"/>
          <w:szCs w:val="24"/>
        </w:rPr>
      </w:pPr>
      <w:ins w:id="626" w:author="ASAD MAHMOOD" w:date="2020-05-17T19:03:00Z">
        <w:r>
          <w:rPr>
            <w:noProof/>
            <w:szCs w:val="24"/>
          </w:rPr>
          <w:drawing>
            <wp:inline distT="0" distB="0" distL="0" distR="0" wp14:anchorId="66838F7E" wp14:editId="17AFDACE">
              <wp:extent cx="3441700" cy="1733720"/>
              <wp:effectExtent l="0" t="0" r="0" b="635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b1-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8514" cy="1787526"/>
                      </a:xfrm>
                      <a:prstGeom prst="rect">
                        <a:avLst/>
                      </a:prstGeom>
                    </pic:spPr>
                  </pic:pic>
                </a:graphicData>
              </a:graphic>
            </wp:inline>
          </w:drawing>
        </w:r>
      </w:ins>
    </w:p>
    <w:p w14:paraId="5C2914F0" w14:textId="61335169" w:rsidR="005A17F3" w:rsidRDefault="005A17F3" w:rsidP="005A17F3">
      <w:pPr>
        <w:pStyle w:val="ListParagraph"/>
        <w:numPr>
          <w:ilvl w:val="0"/>
          <w:numId w:val="40"/>
        </w:numPr>
        <w:rPr>
          <w:ins w:id="627" w:author="ASAD MAHMOOD" w:date="2020-05-17T19:04:00Z"/>
          <w:szCs w:val="24"/>
        </w:rPr>
      </w:pPr>
      <w:ins w:id="628" w:author="ASAD MAHMOOD" w:date="2020-05-17T19:04:00Z">
        <w:r>
          <w:rPr>
            <w:szCs w:val="24"/>
          </w:rPr>
          <w:t xml:space="preserve">Click on the </w:t>
        </w:r>
        <w:r w:rsidRPr="007E5477">
          <w:rPr>
            <w:b/>
            <w:bCs/>
            <w:szCs w:val="24"/>
            <w:rPrChange w:id="629" w:author="ASAD MAHMOOD" w:date="2020-05-17T19:06:00Z">
              <w:rPr>
                <w:szCs w:val="24"/>
              </w:rPr>
            </w:rPrChange>
          </w:rPr>
          <w:t>Upload icon</w:t>
        </w:r>
        <w:r>
          <w:rPr>
            <w:szCs w:val="24"/>
          </w:rPr>
          <w:t xml:space="preserve"> and select the </w:t>
        </w:r>
      </w:ins>
      <w:ins w:id="630" w:author="ASAD MAHMOOD" w:date="2020-05-17T19:19:00Z">
        <w:r w:rsidR="00795EDF">
          <w:rPr>
            <w:b/>
            <w:bCs/>
            <w:szCs w:val="24"/>
          </w:rPr>
          <w:t>COVID19_dictionary_158975</w:t>
        </w:r>
      </w:ins>
      <w:ins w:id="631" w:author="ASAD MAHMOOD" w:date="2020-05-17T19:20:00Z">
        <w:r w:rsidR="00795EDF">
          <w:rPr>
            <w:b/>
            <w:bCs/>
            <w:szCs w:val="24"/>
          </w:rPr>
          <w:t>7211592.zip</w:t>
        </w:r>
      </w:ins>
      <w:ins w:id="632" w:author="ASAD MAHMOOD" w:date="2020-05-17T19:04:00Z">
        <w:r w:rsidRPr="007E5477">
          <w:rPr>
            <w:b/>
            <w:bCs/>
            <w:szCs w:val="24"/>
            <w:rPrChange w:id="633" w:author="ASAD MAHMOOD" w:date="2020-05-17T19:06:00Z">
              <w:rPr>
                <w:szCs w:val="24"/>
              </w:rPr>
            </w:rPrChange>
          </w:rPr>
          <w:t xml:space="preserve"> </w:t>
        </w:r>
        <w:r w:rsidRPr="00795EDF">
          <w:rPr>
            <w:szCs w:val="24"/>
            <w:rPrChange w:id="634" w:author="ASAD MAHMOOD" w:date="2020-05-17T19:20:00Z">
              <w:rPr>
                <w:szCs w:val="24"/>
              </w:rPr>
            </w:rPrChange>
          </w:rPr>
          <w:t>file</w:t>
        </w:r>
        <w:r>
          <w:rPr>
            <w:szCs w:val="24"/>
          </w:rPr>
          <w:t>.</w:t>
        </w:r>
      </w:ins>
    </w:p>
    <w:p w14:paraId="3ABA9598" w14:textId="74ADF0BA" w:rsidR="005A17F3" w:rsidRDefault="00CB1F3D" w:rsidP="006D62EF">
      <w:pPr>
        <w:jc w:val="center"/>
        <w:rPr>
          <w:ins w:id="635" w:author="ASAD MAHMOOD" w:date="2020-05-17T19:09:00Z"/>
          <w:szCs w:val="24"/>
        </w:rPr>
      </w:pPr>
      <w:ins w:id="636" w:author="ASAD MAHMOOD" w:date="2020-05-17T19:05:00Z">
        <w:r>
          <w:rPr>
            <w:noProof/>
            <w:szCs w:val="24"/>
          </w:rPr>
          <w:drawing>
            <wp:inline distT="0" distB="0" distL="0" distR="0" wp14:anchorId="2ADF337D" wp14:editId="552FFB3B">
              <wp:extent cx="2329972" cy="20447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ab1-1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5904" cy="2076233"/>
                      </a:xfrm>
                      <a:prstGeom prst="rect">
                        <a:avLst/>
                      </a:prstGeom>
                    </pic:spPr>
                  </pic:pic>
                </a:graphicData>
              </a:graphic>
            </wp:inline>
          </w:drawing>
        </w:r>
      </w:ins>
    </w:p>
    <w:p w14:paraId="4FF8F8C5" w14:textId="40813610" w:rsidR="006D62EF" w:rsidRDefault="0090328B" w:rsidP="006D62EF">
      <w:pPr>
        <w:jc w:val="center"/>
        <w:rPr>
          <w:ins w:id="637" w:author="ASAD MAHMOOD" w:date="2020-05-17T19:10:00Z"/>
          <w:szCs w:val="24"/>
        </w:rPr>
      </w:pPr>
      <w:ins w:id="638" w:author="ASAD MAHMOOD" w:date="2020-05-17T19:17:00Z">
        <w:r>
          <w:rPr>
            <w:noProof/>
            <w:szCs w:val="24"/>
          </w:rPr>
          <w:lastRenderedPageBreak/>
          <w:drawing>
            <wp:inline distT="0" distB="0" distL="0" distR="0" wp14:anchorId="3803D676" wp14:editId="1DB9B19E">
              <wp:extent cx="5943600" cy="321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b1-2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310"/>
                      </a:xfrm>
                      <a:prstGeom prst="rect">
                        <a:avLst/>
                      </a:prstGeom>
                    </pic:spPr>
                  </pic:pic>
                </a:graphicData>
              </a:graphic>
            </wp:inline>
          </w:drawing>
        </w:r>
      </w:ins>
    </w:p>
    <w:p w14:paraId="10113630" w14:textId="6EF4DF06" w:rsidR="006D62EF" w:rsidRDefault="001A53D0" w:rsidP="006D62EF">
      <w:pPr>
        <w:pStyle w:val="ListParagraph"/>
        <w:numPr>
          <w:ilvl w:val="0"/>
          <w:numId w:val="40"/>
        </w:numPr>
        <w:rPr>
          <w:ins w:id="639" w:author="ASAD MAHMOOD" w:date="2020-05-17T19:11:00Z"/>
          <w:szCs w:val="24"/>
        </w:rPr>
      </w:pPr>
      <w:ins w:id="640" w:author="ASAD MAHMOOD" w:date="2020-05-17T19:10:00Z">
        <w:r>
          <w:rPr>
            <w:szCs w:val="24"/>
          </w:rPr>
          <w:t xml:space="preserve">Click on </w:t>
        </w:r>
        <w:r w:rsidRPr="001A53D0">
          <w:rPr>
            <w:b/>
            <w:bCs/>
            <w:szCs w:val="24"/>
            <w:rPrChange w:id="641" w:author="ASAD MAHMOOD" w:date="2020-05-17T19:10:00Z">
              <w:rPr>
                <w:szCs w:val="24"/>
              </w:rPr>
            </w:rPrChange>
          </w:rPr>
          <w:t>Upload</w:t>
        </w:r>
        <w:r>
          <w:rPr>
            <w:szCs w:val="24"/>
          </w:rPr>
          <w:t>.</w:t>
        </w:r>
      </w:ins>
    </w:p>
    <w:p w14:paraId="431CCFFB" w14:textId="441BAA2C" w:rsidR="006A2108" w:rsidRDefault="00795EDF" w:rsidP="0027779A">
      <w:pPr>
        <w:jc w:val="center"/>
        <w:rPr>
          <w:ins w:id="642" w:author="ASAD MAHMOOD" w:date="2020-05-17T19:26:00Z"/>
          <w:szCs w:val="24"/>
        </w:rPr>
      </w:pPr>
      <w:ins w:id="643" w:author="ASAD MAHMOOD" w:date="2020-05-17T19:19:00Z">
        <w:r>
          <w:rPr>
            <w:noProof/>
            <w:szCs w:val="24"/>
          </w:rPr>
          <w:drawing>
            <wp:inline distT="0" distB="0" distL="0" distR="0" wp14:anchorId="1A639694" wp14:editId="332E317A">
              <wp:extent cx="3276547" cy="2997200"/>
              <wp:effectExtent l="0" t="0" r="63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ab1-2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05086" cy="3023306"/>
                      </a:xfrm>
                      <a:prstGeom prst="rect">
                        <a:avLst/>
                      </a:prstGeom>
                    </pic:spPr>
                  </pic:pic>
                </a:graphicData>
              </a:graphic>
            </wp:inline>
          </w:drawing>
        </w:r>
      </w:ins>
    </w:p>
    <w:p w14:paraId="745C370B" w14:textId="787B162F" w:rsidR="00561FA2" w:rsidRDefault="00561FA2" w:rsidP="00561FA2">
      <w:pPr>
        <w:rPr>
          <w:ins w:id="644" w:author="ASAD MAHMOOD" w:date="2020-05-17T19:32:00Z"/>
          <w:szCs w:val="24"/>
        </w:rPr>
      </w:pPr>
      <w:ins w:id="645" w:author="ASAD MAHMOOD" w:date="2020-05-17T19:26:00Z">
        <w:r>
          <w:rPr>
            <w:szCs w:val="24"/>
          </w:rPr>
          <w:t>You should now be able to see dictionaries for each entity type. We will use these dictionaries to pr</w:t>
        </w:r>
      </w:ins>
      <w:ins w:id="646" w:author="ASAD MAHMOOD" w:date="2020-05-17T19:27:00Z">
        <w:r>
          <w:rPr>
            <w:szCs w:val="24"/>
          </w:rPr>
          <w:t>e-annotate</w:t>
        </w:r>
      </w:ins>
      <w:ins w:id="647" w:author="ASAD MAHMOOD" w:date="2020-05-17T19:30:00Z">
        <w:r>
          <w:rPr>
            <w:szCs w:val="24"/>
          </w:rPr>
          <w:t xml:space="preserve"> </w:t>
        </w:r>
      </w:ins>
      <w:ins w:id="648" w:author="ASAD MAHMOOD" w:date="2020-05-17T19:31:00Z">
        <w:r w:rsidR="00BE6B46">
          <w:rPr>
            <w:szCs w:val="24"/>
          </w:rPr>
          <w:t xml:space="preserve">a sample set </w:t>
        </w:r>
      </w:ins>
      <w:ins w:id="649" w:author="ASAD MAHMOOD" w:date="2020-05-17T19:32:00Z">
        <w:r w:rsidR="00BE6B46">
          <w:rPr>
            <w:szCs w:val="24"/>
          </w:rPr>
          <w:t xml:space="preserve">of the social media posts prior to manual annotation. </w:t>
        </w:r>
      </w:ins>
    </w:p>
    <w:p w14:paraId="153E8AE8" w14:textId="59B1FAC1" w:rsidR="00142E73" w:rsidRDefault="00BE6B46" w:rsidP="00142E73">
      <w:pPr>
        <w:rPr>
          <w:ins w:id="650" w:author="ASAD MAHMOOD" w:date="2020-05-17T19:37:00Z"/>
          <w:szCs w:val="24"/>
        </w:rPr>
      </w:pPr>
      <w:ins w:id="651" w:author="ASAD MAHMOOD" w:date="2020-05-17T19:32:00Z">
        <w:r>
          <w:rPr>
            <w:noProof/>
            <w:szCs w:val="24"/>
          </w:rPr>
          <w:drawing>
            <wp:inline distT="0" distB="0" distL="0" distR="0" wp14:anchorId="611FC755" wp14:editId="01277BC6">
              <wp:extent cx="5943600" cy="306070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ab1-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ins>
    </w:p>
    <w:p w14:paraId="1BEDB481" w14:textId="1A7B580A" w:rsidR="00142E73" w:rsidRDefault="00C35F3E" w:rsidP="00142E73">
      <w:pPr>
        <w:rPr>
          <w:ins w:id="652" w:author="ASAD MAHMOOD" w:date="2020-05-17T21:59:00Z"/>
          <w:szCs w:val="24"/>
        </w:rPr>
      </w:pPr>
      <w:ins w:id="653" w:author="ASAD MAHMOOD" w:date="2020-05-17T21:57:00Z">
        <w:r>
          <w:rPr>
            <w:szCs w:val="24"/>
          </w:rPr>
          <w:t xml:space="preserve">In order to save these dictionaries as a pre-annotator, we need to remember to </w:t>
        </w:r>
      </w:ins>
      <w:ins w:id="654" w:author="ASAD MAHMOOD" w:date="2020-05-17T21:58:00Z">
        <w:r>
          <w:rPr>
            <w:szCs w:val="24"/>
          </w:rPr>
          <w:t>match each dictionary with its corresponding entity type</w:t>
        </w:r>
      </w:ins>
      <w:ins w:id="655" w:author="ASAD MAHMOOD" w:date="2020-05-17T21:57:00Z">
        <w:r>
          <w:rPr>
            <w:szCs w:val="24"/>
          </w:rPr>
          <w:t>. For example</w:t>
        </w:r>
      </w:ins>
      <w:ins w:id="656" w:author="ASAD MAHMOOD" w:date="2020-05-17T21:58:00Z">
        <w:r>
          <w:rPr>
            <w:szCs w:val="24"/>
          </w:rPr>
          <w:t>, the Unemployed dictionary, which currently has an entity type of None needs to be matched to the Unemployed entity type.</w:t>
        </w:r>
      </w:ins>
    </w:p>
    <w:p w14:paraId="08ED24AB" w14:textId="2D98D6B9" w:rsidR="00C35F3E" w:rsidRDefault="00A63675" w:rsidP="00A63675">
      <w:pPr>
        <w:jc w:val="center"/>
        <w:rPr>
          <w:ins w:id="657" w:author="ASAD MAHMOOD" w:date="2020-05-17T22:01:00Z"/>
          <w:szCs w:val="24"/>
        </w:rPr>
      </w:pPr>
      <w:ins w:id="658" w:author="ASAD MAHMOOD" w:date="2020-05-17T22:01:00Z">
        <w:r>
          <w:rPr>
            <w:noProof/>
            <w:szCs w:val="24"/>
          </w:rPr>
          <w:lastRenderedPageBreak/>
          <w:drawing>
            <wp:inline distT="0" distB="0" distL="0" distR="0" wp14:anchorId="4F73A9C9" wp14:editId="57853D98">
              <wp:extent cx="4508500" cy="2408387"/>
              <wp:effectExtent l="0" t="0" r="0" b="508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ab1-2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29427" cy="2419566"/>
                      </a:xfrm>
                      <a:prstGeom prst="rect">
                        <a:avLst/>
                      </a:prstGeom>
                    </pic:spPr>
                  </pic:pic>
                </a:graphicData>
              </a:graphic>
            </wp:inline>
          </w:drawing>
        </w:r>
      </w:ins>
    </w:p>
    <w:p w14:paraId="5B723D43" w14:textId="48D43529" w:rsidR="00A63675" w:rsidRDefault="00A63675" w:rsidP="00A63675">
      <w:pPr>
        <w:rPr>
          <w:ins w:id="659" w:author="ASAD MAHMOOD" w:date="2020-05-17T22:02:00Z"/>
          <w:szCs w:val="24"/>
        </w:rPr>
      </w:pPr>
      <w:ins w:id="660" w:author="ASAD MAHMOOD" w:date="2020-05-17T22:01:00Z">
        <w:r>
          <w:rPr>
            <w:szCs w:val="24"/>
          </w:rPr>
          <w:t>To fix this, we will have to update the Entity type for each dicti</w:t>
        </w:r>
      </w:ins>
      <w:ins w:id="661" w:author="ASAD MAHMOOD" w:date="2020-05-17T22:02:00Z">
        <w:r>
          <w:rPr>
            <w:szCs w:val="24"/>
          </w:rPr>
          <w:t>onary. For the Unemployed dictionary:</w:t>
        </w:r>
      </w:ins>
    </w:p>
    <w:p w14:paraId="10084116" w14:textId="68BB3450" w:rsidR="00A63675" w:rsidRDefault="00A63675" w:rsidP="00A63675">
      <w:pPr>
        <w:pStyle w:val="ListParagraph"/>
        <w:numPr>
          <w:ilvl w:val="0"/>
          <w:numId w:val="40"/>
        </w:numPr>
        <w:rPr>
          <w:ins w:id="662" w:author="ASAD MAHMOOD" w:date="2020-05-17T22:05:00Z"/>
          <w:szCs w:val="24"/>
        </w:rPr>
      </w:pPr>
      <w:ins w:id="663" w:author="ASAD MAHMOOD" w:date="2020-05-17T22:02:00Z">
        <w:r>
          <w:rPr>
            <w:szCs w:val="24"/>
          </w:rPr>
          <w:t xml:space="preserve">Click the drop-down menu under Entity type and select </w:t>
        </w:r>
        <w:r w:rsidRPr="00A63675">
          <w:rPr>
            <w:b/>
            <w:bCs/>
            <w:szCs w:val="24"/>
            <w:rPrChange w:id="664" w:author="ASAD MAHMOOD" w:date="2020-05-17T22:05:00Z">
              <w:rPr>
                <w:szCs w:val="24"/>
              </w:rPr>
            </w:rPrChange>
          </w:rPr>
          <w:t>Unemployed</w:t>
        </w:r>
        <w:r>
          <w:rPr>
            <w:szCs w:val="24"/>
          </w:rPr>
          <w:t>.</w:t>
        </w:r>
      </w:ins>
    </w:p>
    <w:p w14:paraId="70D2C47D" w14:textId="06819DAD" w:rsidR="00A63675" w:rsidRDefault="00E1456D" w:rsidP="00E1456D">
      <w:pPr>
        <w:jc w:val="center"/>
        <w:rPr>
          <w:ins w:id="665" w:author="ASAD MAHMOOD" w:date="2020-05-17T22:06:00Z"/>
          <w:szCs w:val="24"/>
        </w:rPr>
      </w:pPr>
      <w:ins w:id="666" w:author="ASAD MAHMOOD" w:date="2020-05-17T22:05:00Z">
        <w:r>
          <w:rPr>
            <w:noProof/>
            <w:szCs w:val="24"/>
          </w:rPr>
          <w:drawing>
            <wp:inline distT="0" distB="0" distL="0" distR="0" wp14:anchorId="04056B9A" wp14:editId="7ADCDFC6">
              <wp:extent cx="3822700" cy="2920118"/>
              <wp:effectExtent l="0" t="0" r="0" b="127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b1-2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2194" cy="2935009"/>
                      </a:xfrm>
                      <a:prstGeom prst="rect">
                        <a:avLst/>
                      </a:prstGeom>
                    </pic:spPr>
                  </pic:pic>
                </a:graphicData>
              </a:graphic>
            </wp:inline>
          </w:drawing>
        </w:r>
      </w:ins>
    </w:p>
    <w:p w14:paraId="358ABB4F" w14:textId="7E8E8C12" w:rsidR="00E1456D" w:rsidRPr="00A63675" w:rsidRDefault="00E1456D" w:rsidP="00E1456D">
      <w:pPr>
        <w:rPr>
          <w:ins w:id="667" w:author="ASAD MAHMOOD" w:date="2020-05-17T19:36:00Z"/>
          <w:szCs w:val="24"/>
          <w:rPrChange w:id="668" w:author="ASAD MAHMOOD" w:date="2020-05-17T22:05:00Z">
            <w:rPr>
              <w:ins w:id="669" w:author="ASAD MAHMOOD" w:date="2020-05-17T19:36:00Z"/>
            </w:rPr>
          </w:rPrChange>
        </w:rPr>
        <w:pPrChange w:id="670" w:author="ASAD MAHMOOD" w:date="2020-05-17T22:06:00Z">
          <w:pPr>
            <w:pStyle w:val="Heading1"/>
          </w:pPr>
        </w:pPrChange>
      </w:pPr>
      <w:ins w:id="671" w:author="ASAD MAHMOOD" w:date="2020-05-17T22:06:00Z">
        <w:r>
          <w:rPr>
            <w:szCs w:val="24"/>
          </w:rPr>
          <w:t xml:space="preserve">Repeat the same process for each dictionary </w:t>
        </w:r>
      </w:ins>
      <w:ins w:id="672" w:author="ASAD MAHMOOD" w:date="2020-05-17T22:07:00Z">
        <w:r>
          <w:rPr>
            <w:szCs w:val="24"/>
          </w:rPr>
          <w:t>until all 20 dictionaries are matched to their corresponding entity type (none of the dictionaries should have an Entity type of None).</w:t>
        </w:r>
      </w:ins>
    </w:p>
    <w:p w14:paraId="340648D5" w14:textId="62C4069C" w:rsidR="00715852" w:rsidRPr="00903B2F" w:rsidRDefault="00715852" w:rsidP="00903B2F">
      <w:pPr>
        <w:pStyle w:val="Heading1"/>
        <w:rPr>
          <w:ins w:id="673" w:author="ASAD MAHMOOD" w:date="2020-05-17T19:36:00Z"/>
          <w:rPrChange w:id="674" w:author="ASAD MAHMOOD" w:date="2020-05-18T03:23:00Z">
            <w:rPr>
              <w:ins w:id="675" w:author="ASAD MAHMOOD" w:date="2020-05-17T19:36:00Z"/>
            </w:rPr>
          </w:rPrChange>
        </w:rPr>
        <w:pPrChange w:id="676" w:author="ASAD MAHMOOD" w:date="2020-05-18T03:23:00Z">
          <w:pPr>
            <w:pStyle w:val="Heading1"/>
          </w:pPr>
        </w:pPrChange>
      </w:pPr>
      <w:bookmarkStart w:id="677" w:name="_Toc40664721"/>
      <w:ins w:id="678" w:author="ASAD MAHMOOD" w:date="2020-05-17T19:35:00Z">
        <w:r w:rsidRPr="00903B2F">
          <w:rPr>
            <w:rPrChange w:id="679" w:author="ASAD MAHMOOD" w:date="2020-05-18T03:23:00Z">
              <w:rPr/>
            </w:rPrChange>
          </w:rPr>
          <w:t xml:space="preserve">Exercise </w:t>
        </w:r>
      </w:ins>
      <w:ins w:id="680" w:author="ASAD MAHMOOD" w:date="2020-05-17T19:36:00Z">
        <w:r w:rsidRPr="00903B2F">
          <w:rPr>
            <w:rPrChange w:id="681" w:author="ASAD MAHMOOD" w:date="2020-05-18T03:23:00Z">
              <w:rPr/>
            </w:rPrChange>
          </w:rPr>
          <w:t>5: Upload a corpus of documents</w:t>
        </w:r>
        <w:bookmarkEnd w:id="677"/>
      </w:ins>
    </w:p>
    <w:p w14:paraId="08EAB7D7" w14:textId="77777777" w:rsidR="0057503B" w:rsidRDefault="0057503B" w:rsidP="00715852">
      <w:pPr>
        <w:rPr>
          <w:ins w:id="682" w:author="ASAD MAHMOOD" w:date="2020-05-17T21:34:00Z"/>
        </w:rPr>
      </w:pPr>
    </w:p>
    <w:p w14:paraId="4437F5F2" w14:textId="25354D7F" w:rsidR="006E7EB1" w:rsidRDefault="006E7EB1" w:rsidP="00715852">
      <w:pPr>
        <w:rPr>
          <w:ins w:id="683" w:author="ASAD MAHMOOD" w:date="2020-05-17T20:57:00Z"/>
        </w:rPr>
      </w:pPr>
      <w:ins w:id="684" w:author="ASAD MAHMOOD" w:date="2020-05-17T20:53:00Z">
        <w:r>
          <w:t xml:space="preserve">In this exercise, </w:t>
        </w:r>
      </w:ins>
      <w:ins w:id="685" w:author="ASAD MAHMOOD" w:date="2020-05-17T20:54:00Z">
        <w:r>
          <w:t xml:space="preserve">we will upload a corpus of social media posts to which we will apply </w:t>
        </w:r>
      </w:ins>
      <w:ins w:id="686" w:author="ASAD MAHMOOD" w:date="2020-05-17T20:55:00Z">
        <w:r>
          <w:t xml:space="preserve">a </w:t>
        </w:r>
      </w:ins>
      <w:ins w:id="687" w:author="ASAD MAHMOOD" w:date="2020-05-17T20:54:00Z">
        <w:r>
          <w:t>dictionary</w:t>
        </w:r>
      </w:ins>
      <w:ins w:id="688" w:author="ASAD MAHMOOD" w:date="2020-05-17T20:55:00Z">
        <w:r>
          <w:t xml:space="preserve"> pre-annotator and perform manual annotation. </w:t>
        </w:r>
      </w:ins>
      <w:ins w:id="689" w:author="ASAD MAHMOOD" w:date="2020-05-17T20:56:00Z">
        <w:r>
          <w:t xml:space="preserve">This is a small set of social media posts containing first-hand narratives from citizens living in New York City, Washington D.C., Los Angeles, Seattle and Chicago. </w:t>
        </w:r>
      </w:ins>
    </w:p>
    <w:p w14:paraId="376470DB" w14:textId="1514AC02" w:rsidR="006E7EB1" w:rsidRDefault="008161B4" w:rsidP="006E7EB1">
      <w:pPr>
        <w:pStyle w:val="ListParagraph"/>
        <w:numPr>
          <w:ilvl w:val="0"/>
          <w:numId w:val="41"/>
        </w:numPr>
        <w:rPr>
          <w:ins w:id="690" w:author="ASAD MAHMOOD" w:date="2020-05-17T21:00:00Z"/>
        </w:rPr>
      </w:pPr>
      <w:ins w:id="691" w:author="ASAD MAHMOOD" w:date="2020-05-17T21:00:00Z">
        <w:r>
          <w:lastRenderedPageBreak/>
          <w:t xml:space="preserve">Under Assets, select </w:t>
        </w:r>
        <w:r w:rsidRPr="008161B4">
          <w:rPr>
            <w:b/>
            <w:bCs/>
            <w:rPrChange w:id="692" w:author="ASAD MAHMOOD" w:date="2020-05-17T21:00:00Z">
              <w:rPr/>
            </w:rPrChange>
          </w:rPr>
          <w:t>Documents</w:t>
        </w:r>
        <w:r>
          <w:t>.</w:t>
        </w:r>
      </w:ins>
    </w:p>
    <w:p w14:paraId="55177C5A" w14:textId="5292DAA4" w:rsidR="008161B4" w:rsidRDefault="008161B4" w:rsidP="008161B4">
      <w:pPr>
        <w:jc w:val="center"/>
        <w:rPr>
          <w:ins w:id="693" w:author="ASAD MAHMOOD" w:date="2020-05-17T20:55:00Z"/>
        </w:rPr>
        <w:pPrChange w:id="694" w:author="ASAD MAHMOOD" w:date="2020-05-17T21:00:00Z">
          <w:pPr/>
        </w:pPrChange>
      </w:pPr>
      <w:ins w:id="695" w:author="ASAD MAHMOOD" w:date="2020-05-17T21:00:00Z">
        <w:r>
          <w:rPr>
            <w:noProof/>
          </w:rPr>
          <w:drawing>
            <wp:inline distT="0" distB="0" distL="0" distR="0" wp14:anchorId="66DAAFDD" wp14:editId="5EF0DA07">
              <wp:extent cx="3365500" cy="173992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b1-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04631" cy="1760150"/>
                      </a:xfrm>
                      <a:prstGeom prst="rect">
                        <a:avLst/>
                      </a:prstGeom>
                    </pic:spPr>
                  </pic:pic>
                </a:graphicData>
              </a:graphic>
            </wp:inline>
          </w:drawing>
        </w:r>
      </w:ins>
    </w:p>
    <w:p w14:paraId="6A7EE649" w14:textId="04F51355" w:rsidR="006E7EB1" w:rsidRDefault="008161B4" w:rsidP="008161B4">
      <w:pPr>
        <w:pStyle w:val="ListParagraph"/>
        <w:numPr>
          <w:ilvl w:val="0"/>
          <w:numId w:val="41"/>
        </w:numPr>
        <w:rPr>
          <w:ins w:id="696" w:author="ASAD MAHMOOD" w:date="2020-05-17T21:01:00Z"/>
        </w:rPr>
      </w:pPr>
      <w:ins w:id="697" w:author="ASAD MAHMOOD" w:date="2020-05-17T21:01:00Z">
        <w:r>
          <w:t xml:space="preserve">Click </w:t>
        </w:r>
        <w:r w:rsidRPr="008161B4">
          <w:rPr>
            <w:b/>
            <w:bCs/>
            <w:rPrChange w:id="698" w:author="ASAD MAHMOOD" w:date="2020-05-17T21:01:00Z">
              <w:rPr/>
            </w:rPrChange>
          </w:rPr>
          <w:t>Upload Document Sets</w:t>
        </w:r>
        <w:r>
          <w:t>.</w:t>
        </w:r>
      </w:ins>
    </w:p>
    <w:p w14:paraId="48F35C73" w14:textId="28F5F496" w:rsidR="008161B4" w:rsidRDefault="00845A51" w:rsidP="00845A51">
      <w:pPr>
        <w:jc w:val="center"/>
        <w:rPr>
          <w:ins w:id="699" w:author="ASAD MAHMOOD" w:date="2020-05-17T21:03:00Z"/>
        </w:rPr>
      </w:pPr>
      <w:ins w:id="700" w:author="ASAD MAHMOOD" w:date="2020-05-17T21:03:00Z">
        <w:r>
          <w:rPr>
            <w:noProof/>
          </w:rPr>
          <w:drawing>
            <wp:inline distT="0" distB="0" distL="0" distR="0" wp14:anchorId="3B2A29AF" wp14:editId="1FAA4AEB">
              <wp:extent cx="5194300" cy="1681595"/>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b1-2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1966" cy="1690552"/>
                      </a:xfrm>
                      <a:prstGeom prst="rect">
                        <a:avLst/>
                      </a:prstGeom>
                    </pic:spPr>
                  </pic:pic>
                </a:graphicData>
              </a:graphic>
            </wp:inline>
          </w:drawing>
        </w:r>
      </w:ins>
    </w:p>
    <w:p w14:paraId="581AA79E" w14:textId="122BD071" w:rsidR="00670030" w:rsidRPr="00670030" w:rsidRDefault="00F93401" w:rsidP="00670030">
      <w:pPr>
        <w:pStyle w:val="ListParagraph"/>
        <w:numPr>
          <w:ilvl w:val="0"/>
          <w:numId w:val="41"/>
        </w:numPr>
        <w:rPr>
          <w:ins w:id="701" w:author="ASAD MAHMOOD" w:date="2020-05-17T21:20:00Z"/>
          <w:rPrChange w:id="702" w:author="ASAD MAHMOOD" w:date="2020-05-17T21:20:00Z">
            <w:rPr>
              <w:ins w:id="703" w:author="ASAD MAHMOOD" w:date="2020-05-17T21:20:00Z"/>
              <w:b/>
              <w:bCs/>
            </w:rPr>
          </w:rPrChange>
        </w:rPr>
      </w:pPr>
      <w:ins w:id="704" w:author="ASAD MAHMOOD" w:date="2020-05-17T21:05:00Z">
        <w:r>
          <w:t xml:space="preserve">Click on the </w:t>
        </w:r>
        <w:r w:rsidRPr="00670030">
          <w:rPr>
            <w:b/>
            <w:bCs/>
            <w:rPrChange w:id="705" w:author="ASAD MAHMOOD" w:date="2020-05-17T21:19:00Z">
              <w:rPr/>
            </w:rPrChange>
          </w:rPr>
          <w:t>Upload icon</w:t>
        </w:r>
        <w:r>
          <w:t xml:space="preserve"> and </w:t>
        </w:r>
      </w:ins>
      <w:ins w:id="706" w:author="ASAD MAHMOOD" w:date="2020-05-17T21:22:00Z">
        <w:r w:rsidR="00617F0E">
          <w:t>double-click on</w:t>
        </w:r>
      </w:ins>
      <w:ins w:id="707" w:author="ASAD MAHMOOD" w:date="2020-05-17T21:05:00Z">
        <w:r>
          <w:t xml:space="preserve"> the</w:t>
        </w:r>
      </w:ins>
      <w:ins w:id="708" w:author="ASAD MAHMOOD" w:date="2020-05-17T21:06:00Z">
        <w:r>
          <w:t xml:space="preserve"> </w:t>
        </w:r>
        <w:r w:rsidRPr="00670030">
          <w:rPr>
            <w:b/>
            <w:bCs/>
            <w:rPrChange w:id="709" w:author="ASAD MAHMOOD" w:date="2020-05-17T21:19:00Z">
              <w:rPr/>
            </w:rPrChange>
          </w:rPr>
          <w:t>SampleDocs</w:t>
        </w:r>
      </w:ins>
      <w:ins w:id="710" w:author="ASAD MAHMOOD" w:date="2020-05-17T21:20:00Z">
        <w:r w:rsidR="00670030">
          <w:rPr>
            <w:b/>
            <w:bCs/>
          </w:rPr>
          <w:t xml:space="preserve"> </w:t>
        </w:r>
        <w:r w:rsidR="00670030" w:rsidRPr="00670030">
          <w:rPr>
            <w:rPrChange w:id="711" w:author="ASAD MAHMOOD" w:date="2020-05-17T21:20:00Z">
              <w:rPr>
                <w:b/>
                <w:bCs/>
              </w:rPr>
            </w:rPrChange>
          </w:rPr>
          <w:t>folder</w:t>
        </w:r>
        <w:r w:rsidR="00670030">
          <w:rPr>
            <w:b/>
            <w:bCs/>
          </w:rPr>
          <w:t>.</w:t>
        </w:r>
      </w:ins>
    </w:p>
    <w:p w14:paraId="560D664C" w14:textId="77777777" w:rsidR="00670030" w:rsidRPr="00670030" w:rsidRDefault="00670030" w:rsidP="00670030">
      <w:pPr>
        <w:pStyle w:val="ListParagraph"/>
        <w:ind w:left="810"/>
        <w:rPr>
          <w:ins w:id="712" w:author="ASAD MAHMOOD" w:date="2020-05-17T21:20:00Z"/>
          <w:rPrChange w:id="713" w:author="ASAD MAHMOOD" w:date="2020-05-17T21:20:00Z">
            <w:rPr>
              <w:ins w:id="714" w:author="ASAD MAHMOOD" w:date="2020-05-17T21:20:00Z"/>
              <w:b/>
              <w:bCs/>
            </w:rPr>
          </w:rPrChange>
        </w:rPr>
        <w:pPrChange w:id="715" w:author="ASAD MAHMOOD" w:date="2020-05-17T21:20:00Z">
          <w:pPr>
            <w:pStyle w:val="ListParagraph"/>
            <w:numPr>
              <w:numId w:val="41"/>
            </w:numPr>
            <w:ind w:left="810" w:hanging="360"/>
          </w:pPr>
        </w:pPrChange>
      </w:pPr>
    </w:p>
    <w:p w14:paraId="2914E154" w14:textId="119D2E7F" w:rsidR="00D50BDF" w:rsidRDefault="000939F1" w:rsidP="00670030">
      <w:pPr>
        <w:ind w:left="450"/>
        <w:jc w:val="center"/>
        <w:rPr>
          <w:ins w:id="716" w:author="ASAD MAHMOOD" w:date="2020-05-17T19:36:00Z"/>
        </w:rPr>
        <w:pPrChange w:id="717" w:author="ASAD MAHMOOD" w:date="2020-05-17T21:20:00Z">
          <w:pPr/>
        </w:pPrChange>
      </w:pPr>
      <w:ins w:id="718" w:author="ASAD MAHMOOD" w:date="2020-05-17T21:07:00Z">
        <w:r>
          <w:rPr>
            <w:noProof/>
          </w:rPr>
          <w:drawing>
            <wp:inline distT="0" distB="0" distL="0" distR="0" wp14:anchorId="081DEE62" wp14:editId="50992230">
              <wp:extent cx="2349500" cy="2043012"/>
              <wp:effectExtent l="0" t="0" r="0" b="190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b1-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71511" cy="2062152"/>
                      </a:xfrm>
                      <a:prstGeom prst="rect">
                        <a:avLst/>
                      </a:prstGeom>
                    </pic:spPr>
                  </pic:pic>
                </a:graphicData>
              </a:graphic>
            </wp:inline>
          </w:drawing>
        </w:r>
      </w:ins>
    </w:p>
    <w:p w14:paraId="2D669AAC" w14:textId="43392752" w:rsidR="00715852" w:rsidRPr="00715852" w:rsidRDefault="00617F0E" w:rsidP="00715852">
      <w:pPr>
        <w:rPr>
          <w:ins w:id="719" w:author="ASAD MAHMOOD" w:date="2020-05-17T19:36:00Z"/>
          <w:rPrChange w:id="720" w:author="ASAD MAHMOOD" w:date="2020-05-17T19:36:00Z">
            <w:rPr>
              <w:ins w:id="721" w:author="ASAD MAHMOOD" w:date="2020-05-17T19:36:00Z"/>
            </w:rPr>
          </w:rPrChange>
        </w:rPr>
        <w:pPrChange w:id="722" w:author="ASAD MAHMOOD" w:date="2020-05-17T19:36:00Z">
          <w:pPr>
            <w:pStyle w:val="Heading1"/>
          </w:pPr>
        </w:pPrChange>
      </w:pPr>
      <w:ins w:id="723" w:author="ASAD MAHMOOD" w:date="2020-05-17T21:22:00Z">
        <w:r>
          <w:rPr>
            <w:noProof/>
          </w:rPr>
          <w:drawing>
            <wp:inline distT="0" distB="0" distL="0" distR="0" wp14:anchorId="02A6433E" wp14:editId="044FDF5A">
              <wp:extent cx="5943600" cy="701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ab1-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01675"/>
                      </a:xfrm>
                      <a:prstGeom prst="rect">
                        <a:avLst/>
                      </a:prstGeom>
                    </pic:spPr>
                  </pic:pic>
                </a:graphicData>
              </a:graphic>
            </wp:inline>
          </w:drawing>
        </w:r>
      </w:ins>
    </w:p>
    <w:p w14:paraId="414047C5" w14:textId="7D9396ED" w:rsidR="00715852" w:rsidRDefault="008728C9" w:rsidP="00C4691F">
      <w:pPr>
        <w:pStyle w:val="ListParagraph"/>
        <w:numPr>
          <w:ilvl w:val="0"/>
          <w:numId w:val="41"/>
        </w:numPr>
        <w:rPr>
          <w:ins w:id="724" w:author="ASAD MAHMOOD" w:date="2020-05-17T21:14:00Z"/>
        </w:rPr>
      </w:pPr>
      <w:ins w:id="725" w:author="ASAD MAHMOOD" w:date="2020-05-17T21:23:00Z">
        <w:r w:rsidRPr="008728C9">
          <w:rPr>
            <w:b/>
            <w:bCs/>
            <w:rPrChange w:id="726" w:author="ASAD MAHMOOD" w:date="2020-05-17T21:23:00Z">
              <w:rPr/>
            </w:rPrChange>
          </w:rPr>
          <w:t xml:space="preserve">Shift select </w:t>
        </w:r>
        <w:r>
          <w:t xml:space="preserve">all 5 documents in the folder and click </w:t>
        </w:r>
        <w:r w:rsidRPr="008728C9">
          <w:rPr>
            <w:b/>
            <w:bCs/>
            <w:rPrChange w:id="727" w:author="ASAD MAHMOOD" w:date="2020-05-17T21:23:00Z">
              <w:rPr/>
            </w:rPrChange>
          </w:rPr>
          <w:t>Open</w:t>
        </w:r>
        <w:r>
          <w:t xml:space="preserve">. </w:t>
        </w:r>
      </w:ins>
    </w:p>
    <w:p w14:paraId="13C6B3AD" w14:textId="4BE8B8BE" w:rsidR="00FE48FC" w:rsidRDefault="00527E42" w:rsidP="00FE48FC">
      <w:pPr>
        <w:jc w:val="center"/>
        <w:rPr>
          <w:ins w:id="728" w:author="ASAD MAHMOOD" w:date="2020-05-17T21:25:00Z"/>
        </w:rPr>
      </w:pPr>
      <w:ins w:id="729" w:author="ASAD MAHMOOD" w:date="2020-05-17T21:25:00Z">
        <w:r>
          <w:rPr>
            <w:noProof/>
          </w:rPr>
          <w:lastRenderedPageBreak/>
          <w:drawing>
            <wp:inline distT="0" distB="0" distL="0" distR="0" wp14:anchorId="589C121D" wp14:editId="22CD44A5">
              <wp:extent cx="4013200" cy="2232128"/>
              <wp:effectExtent l="0" t="0" r="0" b="3175"/>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ab1-2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64548" cy="2260687"/>
                      </a:xfrm>
                      <a:prstGeom prst="rect">
                        <a:avLst/>
                      </a:prstGeom>
                    </pic:spPr>
                  </pic:pic>
                </a:graphicData>
              </a:graphic>
            </wp:inline>
          </w:drawing>
        </w:r>
      </w:ins>
    </w:p>
    <w:p w14:paraId="3A0438A6" w14:textId="05226D6E" w:rsidR="00527E42" w:rsidRDefault="00527E42" w:rsidP="00527E42">
      <w:pPr>
        <w:pStyle w:val="ListParagraph"/>
        <w:numPr>
          <w:ilvl w:val="0"/>
          <w:numId w:val="41"/>
        </w:numPr>
        <w:rPr>
          <w:ins w:id="730" w:author="ASAD MAHMOOD" w:date="2020-05-17T21:26:00Z"/>
        </w:rPr>
      </w:pPr>
      <w:ins w:id="731" w:author="ASAD MAHMOOD" w:date="2020-05-17T21:26:00Z">
        <w:r>
          <w:t xml:space="preserve">Click </w:t>
        </w:r>
        <w:r w:rsidRPr="00527E42">
          <w:rPr>
            <w:b/>
            <w:bCs/>
            <w:rPrChange w:id="732" w:author="ASAD MAHMOOD" w:date="2020-05-17T21:26:00Z">
              <w:rPr/>
            </w:rPrChange>
          </w:rPr>
          <w:t>Upload</w:t>
        </w:r>
        <w:r>
          <w:t>.</w:t>
        </w:r>
      </w:ins>
    </w:p>
    <w:p w14:paraId="14CCB688" w14:textId="1228689D" w:rsidR="00782498" w:rsidRDefault="00120168" w:rsidP="00120168">
      <w:pPr>
        <w:jc w:val="center"/>
        <w:rPr>
          <w:ins w:id="733" w:author="ASAD MAHMOOD" w:date="2020-05-17T21:26:00Z"/>
        </w:rPr>
        <w:pPrChange w:id="734" w:author="ASAD MAHMOOD" w:date="2020-05-17T21:27:00Z">
          <w:pPr>
            <w:pStyle w:val="ListParagraph"/>
            <w:numPr>
              <w:numId w:val="41"/>
            </w:numPr>
            <w:ind w:left="810" w:hanging="360"/>
          </w:pPr>
        </w:pPrChange>
      </w:pPr>
      <w:ins w:id="735" w:author="ASAD MAHMOOD" w:date="2020-05-17T21:27:00Z">
        <w:r>
          <w:rPr>
            <w:noProof/>
          </w:rPr>
          <w:drawing>
            <wp:inline distT="0" distB="0" distL="0" distR="0" wp14:anchorId="3341FB18" wp14:editId="0B33FB73">
              <wp:extent cx="3213100" cy="2927148"/>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ab1-3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30409" cy="2942916"/>
                      </a:xfrm>
                      <a:prstGeom prst="rect">
                        <a:avLst/>
                      </a:prstGeom>
                    </pic:spPr>
                  </pic:pic>
                </a:graphicData>
              </a:graphic>
            </wp:inline>
          </w:drawing>
        </w:r>
      </w:ins>
    </w:p>
    <w:p w14:paraId="45C4CFF3" w14:textId="325E15BD" w:rsidR="00624627" w:rsidRDefault="0097012A" w:rsidP="00120168">
      <w:pPr>
        <w:rPr>
          <w:ins w:id="736" w:author="ASAD MAHMOOD" w:date="2020-05-17T21:30:00Z"/>
        </w:rPr>
      </w:pPr>
      <w:ins w:id="737" w:author="ASAD MAHMOOD" w:date="2020-05-17T21:28:00Z">
        <w:r>
          <w:t xml:space="preserve">You should </w:t>
        </w:r>
      </w:ins>
      <w:ins w:id="738" w:author="ASAD MAHMOOD" w:date="2020-05-17T21:29:00Z">
        <w:r>
          <w:t>now be able to see a set of five documents named dc-doc-43.txt_set to which we will app</w:t>
        </w:r>
      </w:ins>
      <w:ins w:id="739" w:author="ASAD MAHMOOD" w:date="2020-05-17T21:30:00Z">
        <w:r>
          <w:t>ly a dictionary pre-annotator as well as manually annotate in the next exercise.</w:t>
        </w:r>
      </w:ins>
    </w:p>
    <w:p w14:paraId="520F4412" w14:textId="2EB33717" w:rsidR="00624627" w:rsidRDefault="00624627" w:rsidP="00120168">
      <w:pPr>
        <w:rPr>
          <w:ins w:id="740" w:author="ASAD MAHMOOD" w:date="2020-05-17T21:30:00Z"/>
        </w:rPr>
      </w:pPr>
    </w:p>
    <w:p w14:paraId="2C552AF3" w14:textId="4613E321" w:rsidR="00624627" w:rsidRDefault="00FF3EAA" w:rsidP="00120168">
      <w:pPr>
        <w:rPr>
          <w:ins w:id="741" w:author="ASAD MAHMOOD" w:date="2020-05-17T21:14:00Z"/>
        </w:rPr>
        <w:pPrChange w:id="742" w:author="ASAD MAHMOOD" w:date="2020-05-17T21:28:00Z">
          <w:pPr>
            <w:jc w:val="center"/>
          </w:pPr>
        </w:pPrChange>
      </w:pPr>
      <w:ins w:id="743" w:author="ASAD MAHMOOD" w:date="2020-05-17T21:31:00Z">
        <w:r>
          <w:rPr>
            <w:noProof/>
          </w:rPr>
          <w:drawing>
            <wp:inline distT="0" distB="0" distL="0" distR="0" wp14:anchorId="03FD351F" wp14:editId="125DC513">
              <wp:extent cx="5943600" cy="1390015"/>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b1-3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390015"/>
                      </a:xfrm>
                      <a:prstGeom prst="rect">
                        <a:avLst/>
                      </a:prstGeom>
                    </pic:spPr>
                  </pic:pic>
                </a:graphicData>
              </a:graphic>
            </wp:inline>
          </w:drawing>
        </w:r>
      </w:ins>
    </w:p>
    <w:p w14:paraId="3DBB0A30" w14:textId="77777777" w:rsidR="008A4186" w:rsidRDefault="008A4186" w:rsidP="00FE48FC">
      <w:pPr>
        <w:rPr>
          <w:ins w:id="744" w:author="ASAD MAHMOOD" w:date="2020-05-17T22:08:00Z"/>
          <w:b/>
          <w:bCs/>
          <w:sz w:val="32"/>
          <w:szCs w:val="32"/>
        </w:rPr>
      </w:pPr>
    </w:p>
    <w:p w14:paraId="420AEB81" w14:textId="3AB8B46D" w:rsidR="00D93202" w:rsidRDefault="00B83E29" w:rsidP="00903B2F">
      <w:pPr>
        <w:pStyle w:val="Heading1"/>
        <w:rPr>
          <w:ins w:id="745" w:author="ASAD MAHMOOD" w:date="2020-05-18T03:23:00Z"/>
        </w:rPr>
      </w:pPr>
      <w:bookmarkStart w:id="746" w:name="_Toc40664722"/>
      <w:ins w:id="747" w:author="ASAD MAHMOOD" w:date="2020-05-17T21:32:00Z">
        <w:r>
          <w:lastRenderedPageBreak/>
          <w:t>Exercise 6: Perform Manual Annotation</w:t>
        </w:r>
      </w:ins>
      <w:bookmarkEnd w:id="746"/>
    </w:p>
    <w:p w14:paraId="5AEE8AE5" w14:textId="77777777" w:rsidR="00903B2F" w:rsidRPr="00903B2F" w:rsidRDefault="00903B2F" w:rsidP="00903B2F">
      <w:pPr>
        <w:rPr>
          <w:ins w:id="748" w:author="ASAD MAHMOOD" w:date="2020-05-17T21:35:00Z"/>
          <w:rPrChange w:id="749" w:author="ASAD MAHMOOD" w:date="2020-05-18T03:23:00Z">
            <w:rPr>
              <w:ins w:id="750" w:author="ASAD MAHMOOD" w:date="2020-05-17T21:35:00Z"/>
              <w:b/>
            </w:rPr>
          </w:rPrChange>
        </w:rPr>
        <w:pPrChange w:id="751" w:author="ASAD MAHMOOD" w:date="2020-05-18T03:23:00Z">
          <w:pPr/>
        </w:pPrChange>
      </w:pPr>
    </w:p>
    <w:p w14:paraId="259EBB46" w14:textId="7FDF2AA9" w:rsidR="00660079" w:rsidRDefault="00CA673A" w:rsidP="00FE48FC">
      <w:pPr>
        <w:rPr>
          <w:ins w:id="752" w:author="ASAD MAHMOOD" w:date="2020-05-17T21:39:00Z"/>
          <w:szCs w:val="24"/>
        </w:rPr>
      </w:pPr>
      <w:ins w:id="753" w:author="ASAD MAHMOOD" w:date="2020-05-17T21:35:00Z">
        <w:r>
          <w:rPr>
            <w:szCs w:val="24"/>
          </w:rPr>
          <w:t xml:space="preserve">In order to </w:t>
        </w:r>
      </w:ins>
      <w:ins w:id="754" w:author="ASAD MAHMOOD" w:date="2020-05-17T21:36:00Z">
        <w:r>
          <w:rPr>
            <w:szCs w:val="24"/>
          </w:rPr>
          <w:t>create a</w:t>
        </w:r>
      </w:ins>
      <w:ins w:id="755" w:author="ASAD MAHMOOD" w:date="2020-05-17T21:39:00Z">
        <w:r>
          <w:rPr>
            <w:szCs w:val="24"/>
          </w:rPr>
          <w:t>n</w:t>
        </w:r>
      </w:ins>
      <w:ins w:id="756" w:author="ASAD MAHMOOD" w:date="2020-05-17T21:36:00Z">
        <w:r>
          <w:rPr>
            <w:szCs w:val="24"/>
          </w:rPr>
          <w:t xml:space="preserve"> </w:t>
        </w:r>
      </w:ins>
      <w:ins w:id="757" w:author="ASAD MAHMOOD" w:date="2020-05-17T21:38:00Z">
        <w:r>
          <w:rPr>
            <w:szCs w:val="24"/>
          </w:rPr>
          <w:t>entity r</w:t>
        </w:r>
      </w:ins>
      <w:ins w:id="758" w:author="ASAD MAHMOOD" w:date="2020-05-17T21:39:00Z">
        <w:r>
          <w:rPr>
            <w:szCs w:val="24"/>
          </w:rPr>
          <w:t>ecognition model</w:t>
        </w:r>
      </w:ins>
      <w:ins w:id="759" w:author="ASAD MAHMOOD" w:date="2020-05-17T21:36:00Z">
        <w:r>
          <w:rPr>
            <w:szCs w:val="24"/>
          </w:rPr>
          <w:t xml:space="preserve">, we will need to </w:t>
        </w:r>
      </w:ins>
      <w:ins w:id="760" w:author="ASAD MAHMOOD" w:date="2020-05-17T21:37:00Z">
        <w:r>
          <w:rPr>
            <w:szCs w:val="24"/>
          </w:rPr>
          <w:t xml:space="preserve">teach Watson about our custom entity types by manually annotating a sample corpus of documents. </w:t>
        </w:r>
      </w:ins>
    </w:p>
    <w:p w14:paraId="2F74A4CF" w14:textId="03EC3F8F" w:rsidR="00CA673A" w:rsidRDefault="00CA673A" w:rsidP="00FE48FC">
      <w:pPr>
        <w:rPr>
          <w:ins w:id="761" w:author="ASAD MAHMOOD" w:date="2020-05-17T21:40:00Z"/>
          <w:szCs w:val="24"/>
        </w:rPr>
      </w:pPr>
      <w:ins w:id="762" w:author="ASAD MAHMOOD" w:date="2020-05-17T21:39:00Z">
        <w:r>
          <w:rPr>
            <w:szCs w:val="24"/>
          </w:rPr>
          <w:t xml:space="preserve">We will start by pre-annotating </w:t>
        </w:r>
        <w:r w:rsidR="006D71CD">
          <w:rPr>
            <w:szCs w:val="24"/>
          </w:rPr>
          <w:t>the</w:t>
        </w:r>
        <w:r>
          <w:rPr>
            <w:szCs w:val="24"/>
          </w:rPr>
          <w:t xml:space="preserve"> document set with our dictionaries</w:t>
        </w:r>
      </w:ins>
      <w:ins w:id="763" w:author="ASAD MAHMOOD" w:date="2020-05-17T21:49:00Z">
        <w:r w:rsidR="00C777AD">
          <w:rPr>
            <w:szCs w:val="24"/>
          </w:rPr>
          <w:t>. This</w:t>
        </w:r>
      </w:ins>
      <w:ins w:id="764" w:author="ASAD MAHMOOD" w:date="2020-05-17T21:48:00Z">
        <w:r w:rsidR="00C777AD">
          <w:rPr>
            <w:szCs w:val="24"/>
          </w:rPr>
          <w:t xml:space="preserve"> will allow Watson to </w:t>
        </w:r>
      </w:ins>
      <w:ins w:id="765" w:author="ASAD MAHMOOD" w:date="2020-05-17T21:49:00Z">
        <w:r w:rsidR="00C777AD">
          <w:rPr>
            <w:szCs w:val="24"/>
          </w:rPr>
          <w:t xml:space="preserve">quickly </w:t>
        </w:r>
      </w:ins>
      <w:ins w:id="766" w:author="ASAD MAHMOOD" w:date="2020-05-17T21:48:00Z">
        <w:r w:rsidR="00C777AD">
          <w:rPr>
            <w:szCs w:val="24"/>
          </w:rPr>
          <w:t>annotate our docum</w:t>
        </w:r>
      </w:ins>
      <w:ins w:id="767" w:author="ASAD MAHMOOD" w:date="2020-05-17T21:49:00Z">
        <w:r w:rsidR="00C777AD">
          <w:rPr>
            <w:szCs w:val="24"/>
          </w:rPr>
          <w:t xml:space="preserve">ents using the terms defined in each entity type dictionary. </w:t>
        </w:r>
      </w:ins>
    </w:p>
    <w:p w14:paraId="6C2201AE" w14:textId="45CC0574" w:rsidR="00EE61B4" w:rsidRDefault="00120460" w:rsidP="00120460">
      <w:pPr>
        <w:pStyle w:val="ListParagraph"/>
        <w:numPr>
          <w:ilvl w:val="0"/>
          <w:numId w:val="42"/>
        </w:numPr>
        <w:rPr>
          <w:ins w:id="768" w:author="ASAD MAHMOOD" w:date="2020-05-17T21:41:00Z"/>
          <w:szCs w:val="24"/>
        </w:rPr>
      </w:pPr>
      <w:ins w:id="769" w:author="ASAD MAHMOOD" w:date="2020-05-17T21:41:00Z">
        <w:r>
          <w:rPr>
            <w:szCs w:val="24"/>
          </w:rPr>
          <w:t xml:space="preserve">Under Machine Learning Model, click </w:t>
        </w:r>
        <w:r w:rsidRPr="00120460">
          <w:rPr>
            <w:b/>
            <w:bCs/>
            <w:szCs w:val="24"/>
            <w:rPrChange w:id="770" w:author="ASAD MAHMOOD" w:date="2020-05-17T21:41:00Z">
              <w:rPr>
                <w:szCs w:val="24"/>
              </w:rPr>
            </w:rPrChange>
          </w:rPr>
          <w:t>Pre-annotation</w:t>
        </w:r>
        <w:r>
          <w:rPr>
            <w:szCs w:val="24"/>
          </w:rPr>
          <w:t>.</w:t>
        </w:r>
      </w:ins>
    </w:p>
    <w:p w14:paraId="3EF9FA06" w14:textId="010312C8" w:rsidR="00120460" w:rsidRDefault="00FC4361" w:rsidP="00FC4361">
      <w:pPr>
        <w:jc w:val="center"/>
        <w:rPr>
          <w:ins w:id="771" w:author="ASAD MAHMOOD" w:date="2020-05-17T21:48:00Z"/>
          <w:szCs w:val="24"/>
        </w:rPr>
      </w:pPr>
      <w:ins w:id="772" w:author="ASAD MAHMOOD" w:date="2020-05-17T21:43:00Z">
        <w:r>
          <w:rPr>
            <w:noProof/>
            <w:szCs w:val="24"/>
          </w:rPr>
          <w:drawing>
            <wp:inline distT="0" distB="0" distL="0" distR="0" wp14:anchorId="2F7A7945" wp14:editId="447F05D0">
              <wp:extent cx="1714500" cy="2095024"/>
              <wp:effectExtent l="0" t="0" r="0" b="63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ab1-3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5325" cy="2120471"/>
                      </a:xfrm>
                      <a:prstGeom prst="rect">
                        <a:avLst/>
                      </a:prstGeom>
                    </pic:spPr>
                  </pic:pic>
                </a:graphicData>
              </a:graphic>
            </wp:inline>
          </w:drawing>
        </w:r>
      </w:ins>
    </w:p>
    <w:p w14:paraId="6DF42F63" w14:textId="1732682D" w:rsidR="00C777AD" w:rsidRPr="00F26EA4" w:rsidRDefault="00C777AD" w:rsidP="00C777AD">
      <w:pPr>
        <w:pStyle w:val="ListParagraph"/>
        <w:numPr>
          <w:ilvl w:val="0"/>
          <w:numId w:val="42"/>
        </w:numPr>
        <w:rPr>
          <w:ins w:id="773" w:author="ASAD MAHMOOD" w:date="2020-05-17T21:50:00Z"/>
          <w:szCs w:val="24"/>
          <w:rPrChange w:id="774" w:author="ASAD MAHMOOD" w:date="2020-05-17T21:50:00Z">
            <w:rPr>
              <w:ins w:id="775" w:author="ASAD MAHMOOD" w:date="2020-05-17T21:50:00Z"/>
              <w:b/>
              <w:bCs/>
              <w:szCs w:val="24"/>
            </w:rPr>
          </w:rPrChange>
        </w:rPr>
      </w:pPr>
      <w:ins w:id="776" w:author="ASAD MAHMOOD" w:date="2020-05-17T21:48:00Z">
        <w:r>
          <w:rPr>
            <w:szCs w:val="24"/>
          </w:rPr>
          <w:t xml:space="preserve">Click </w:t>
        </w:r>
        <w:r w:rsidRPr="00C777AD">
          <w:rPr>
            <w:b/>
            <w:bCs/>
            <w:szCs w:val="24"/>
            <w:rPrChange w:id="777" w:author="ASAD MAHMOOD" w:date="2020-05-17T21:48:00Z">
              <w:rPr>
                <w:szCs w:val="24"/>
              </w:rPr>
            </w:rPrChange>
          </w:rPr>
          <w:t>Run Pre-annotators</w:t>
        </w:r>
      </w:ins>
      <w:ins w:id="778" w:author="ASAD MAHMOOD" w:date="2020-05-17T21:50:00Z">
        <w:r w:rsidR="007F1C75">
          <w:rPr>
            <w:b/>
            <w:bCs/>
            <w:szCs w:val="24"/>
          </w:rPr>
          <w:t>.</w:t>
        </w:r>
      </w:ins>
    </w:p>
    <w:p w14:paraId="03D347FD" w14:textId="04E7CEA7" w:rsidR="00F26EA4" w:rsidRDefault="00D31274" w:rsidP="00421D97">
      <w:pPr>
        <w:jc w:val="center"/>
        <w:rPr>
          <w:ins w:id="779" w:author="ASAD MAHMOOD" w:date="2020-05-17T22:14:00Z"/>
          <w:szCs w:val="24"/>
        </w:rPr>
      </w:pPr>
      <w:ins w:id="780" w:author="ASAD MAHMOOD" w:date="2020-05-17T22:13:00Z">
        <w:r>
          <w:rPr>
            <w:noProof/>
            <w:szCs w:val="24"/>
          </w:rPr>
          <w:drawing>
            <wp:inline distT="0" distB="0" distL="0" distR="0" wp14:anchorId="4CA0738E" wp14:editId="66BD1636">
              <wp:extent cx="4902200" cy="1789093"/>
              <wp:effectExtent l="0" t="0" r="0" b="190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b1-3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9674" cy="1810068"/>
                      </a:xfrm>
                      <a:prstGeom prst="rect">
                        <a:avLst/>
                      </a:prstGeom>
                    </pic:spPr>
                  </pic:pic>
                </a:graphicData>
              </a:graphic>
            </wp:inline>
          </w:drawing>
        </w:r>
      </w:ins>
    </w:p>
    <w:p w14:paraId="5BAB8815" w14:textId="5FC4B877" w:rsidR="007F1C75" w:rsidRDefault="002869BC" w:rsidP="002869BC">
      <w:pPr>
        <w:rPr>
          <w:ins w:id="781" w:author="ASAD MAHMOOD" w:date="2020-05-17T22:18:00Z"/>
          <w:szCs w:val="24"/>
        </w:rPr>
      </w:pPr>
      <w:ins w:id="782" w:author="ASAD MAHMOOD" w:date="2020-05-17T22:15:00Z">
        <w:r>
          <w:rPr>
            <w:szCs w:val="24"/>
          </w:rPr>
          <w:t xml:space="preserve">You should be able to see that Dictionaries is available as a pre-annotator. If you do not see any available pre-annotators in the table, </w:t>
        </w:r>
      </w:ins>
      <w:ins w:id="783" w:author="ASAD MAHMOOD" w:date="2020-05-17T22:17:00Z">
        <w:r>
          <w:rPr>
            <w:szCs w:val="24"/>
          </w:rPr>
          <w:t xml:space="preserve">please revisit </w:t>
        </w:r>
      </w:ins>
      <w:ins w:id="784" w:author="ASAD MAHMOOD" w:date="2020-05-17T22:18:00Z">
        <w:r>
          <w:rPr>
            <w:szCs w:val="24"/>
          </w:rPr>
          <w:t>Exercise 4, step 5 to match each dictionary with its corresponding entity type.</w:t>
        </w:r>
      </w:ins>
    </w:p>
    <w:p w14:paraId="18E5A86A" w14:textId="3F3FADC0" w:rsidR="0032228B" w:rsidRDefault="009C505E" w:rsidP="0032228B">
      <w:pPr>
        <w:pStyle w:val="ListParagraph"/>
        <w:numPr>
          <w:ilvl w:val="0"/>
          <w:numId w:val="42"/>
        </w:numPr>
        <w:rPr>
          <w:ins w:id="785" w:author="ASAD MAHMOOD" w:date="2020-05-17T22:20:00Z"/>
          <w:szCs w:val="24"/>
        </w:rPr>
      </w:pPr>
      <w:ins w:id="786" w:author="ASAD MAHMOOD" w:date="2020-05-17T22:20:00Z">
        <w:r>
          <w:rPr>
            <w:szCs w:val="24"/>
          </w:rPr>
          <w:t xml:space="preserve">Under Select pre-annotators, click the </w:t>
        </w:r>
        <w:r w:rsidRPr="009C505E">
          <w:rPr>
            <w:b/>
            <w:bCs/>
            <w:szCs w:val="24"/>
            <w:rPrChange w:id="787" w:author="ASAD MAHMOOD" w:date="2020-05-17T22:20:00Z">
              <w:rPr>
                <w:szCs w:val="24"/>
              </w:rPr>
            </w:rPrChange>
          </w:rPr>
          <w:t>checkbox</w:t>
        </w:r>
        <w:r>
          <w:rPr>
            <w:szCs w:val="24"/>
          </w:rPr>
          <w:t xml:space="preserve"> next to Dictionaries and click </w:t>
        </w:r>
        <w:r w:rsidRPr="009C505E">
          <w:rPr>
            <w:b/>
            <w:bCs/>
            <w:szCs w:val="24"/>
            <w:rPrChange w:id="788" w:author="ASAD MAHMOOD" w:date="2020-05-17T22:20:00Z">
              <w:rPr>
                <w:szCs w:val="24"/>
              </w:rPr>
            </w:rPrChange>
          </w:rPr>
          <w:t>Next</w:t>
        </w:r>
        <w:r>
          <w:rPr>
            <w:szCs w:val="24"/>
          </w:rPr>
          <w:t xml:space="preserve">. </w:t>
        </w:r>
      </w:ins>
    </w:p>
    <w:p w14:paraId="08F96F9A" w14:textId="2404E15C" w:rsidR="004C4D8F" w:rsidRDefault="00524012" w:rsidP="004C4D8F">
      <w:pPr>
        <w:rPr>
          <w:ins w:id="789" w:author="ASAD MAHMOOD" w:date="2020-05-17T22:22:00Z"/>
          <w:szCs w:val="24"/>
        </w:rPr>
      </w:pPr>
      <w:ins w:id="790" w:author="ASAD MAHMOOD" w:date="2020-05-17T22:21:00Z">
        <w:r>
          <w:rPr>
            <w:noProof/>
            <w:szCs w:val="24"/>
          </w:rPr>
          <w:lastRenderedPageBreak/>
          <w:drawing>
            <wp:inline distT="0" distB="0" distL="0" distR="0" wp14:anchorId="3BA516F1" wp14:editId="0AD2B601">
              <wp:extent cx="5943600" cy="1188720"/>
              <wp:effectExtent l="0" t="0" r="0" b="508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b1-3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ins>
    </w:p>
    <w:p w14:paraId="311D4344" w14:textId="3685E6B1" w:rsidR="007D579B" w:rsidRPr="001B5494" w:rsidRDefault="002E565D" w:rsidP="000C5050">
      <w:pPr>
        <w:pStyle w:val="ListParagraph"/>
        <w:numPr>
          <w:ilvl w:val="0"/>
          <w:numId w:val="42"/>
        </w:numPr>
        <w:rPr>
          <w:ins w:id="791" w:author="ASAD MAHMOOD" w:date="2020-05-17T22:28:00Z"/>
          <w:szCs w:val="24"/>
          <w:rPrChange w:id="792" w:author="ASAD MAHMOOD" w:date="2020-05-17T22:28:00Z">
            <w:rPr>
              <w:ins w:id="793" w:author="ASAD MAHMOOD" w:date="2020-05-17T22:28:00Z"/>
              <w:b/>
              <w:bCs/>
              <w:szCs w:val="24"/>
            </w:rPr>
          </w:rPrChange>
        </w:rPr>
      </w:pPr>
      <w:ins w:id="794" w:author="ASAD MAHMOOD" w:date="2020-05-17T22:24:00Z">
        <w:r w:rsidRPr="001B5494">
          <w:rPr>
            <w:szCs w:val="24"/>
            <w:rPrChange w:id="795" w:author="ASAD MAHMOOD" w:date="2020-05-17T22:28:00Z">
              <w:rPr>
                <w:szCs w:val="24"/>
              </w:rPr>
            </w:rPrChange>
          </w:rPr>
          <w:t>Under Select document sets, clic</w:t>
        </w:r>
      </w:ins>
      <w:ins w:id="796" w:author="ASAD MAHMOOD" w:date="2020-05-17T22:25:00Z">
        <w:r w:rsidRPr="001B5494">
          <w:rPr>
            <w:szCs w:val="24"/>
            <w:rPrChange w:id="797" w:author="ASAD MAHMOOD" w:date="2020-05-17T22:28:00Z">
              <w:rPr>
                <w:szCs w:val="24"/>
              </w:rPr>
            </w:rPrChange>
          </w:rPr>
          <w:t xml:space="preserve">k the </w:t>
        </w:r>
        <w:r w:rsidRPr="001B5494">
          <w:rPr>
            <w:b/>
            <w:bCs/>
            <w:szCs w:val="24"/>
            <w:rPrChange w:id="798" w:author="ASAD MAHMOOD" w:date="2020-05-17T22:28:00Z">
              <w:rPr>
                <w:szCs w:val="24"/>
              </w:rPr>
            </w:rPrChange>
          </w:rPr>
          <w:t>checkbox</w:t>
        </w:r>
        <w:r w:rsidRPr="001B5494">
          <w:rPr>
            <w:szCs w:val="24"/>
            <w:rPrChange w:id="799" w:author="ASAD MAHMOOD" w:date="2020-05-17T22:28:00Z">
              <w:rPr>
                <w:szCs w:val="24"/>
              </w:rPr>
            </w:rPrChange>
          </w:rPr>
          <w:t xml:space="preserve"> next to dc-doc-43.txt_set and click </w:t>
        </w:r>
        <w:r w:rsidRPr="001B5494">
          <w:rPr>
            <w:b/>
            <w:bCs/>
            <w:szCs w:val="24"/>
            <w:rPrChange w:id="800" w:author="ASAD MAHMOOD" w:date="2020-05-17T22:28:00Z">
              <w:rPr>
                <w:szCs w:val="24"/>
              </w:rPr>
            </w:rPrChange>
          </w:rPr>
          <w:t>Run</w:t>
        </w:r>
      </w:ins>
      <w:ins w:id="801" w:author="ASAD MAHMOOD" w:date="2020-05-17T22:28:00Z">
        <w:r w:rsidR="001B5494">
          <w:rPr>
            <w:b/>
            <w:bCs/>
            <w:szCs w:val="24"/>
          </w:rPr>
          <w:t>.</w:t>
        </w:r>
      </w:ins>
    </w:p>
    <w:p w14:paraId="49EFE393" w14:textId="582A3D2A" w:rsidR="001B5494" w:rsidRPr="001B5494" w:rsidRDefault="001B5494" w:rsidP="001B5494">
      <w:pPr>
        <w:rPr>
          <w:ins w:id="802" w:author="ASAD MAHMOOD" w:date="2020-05-17T22:27:00Z"/>
          <w:szCs w:val="24"/>
          <w:rPrChange w:id="803" w:author="ASAD MAHMOOD" w:date="2020-05-17T22:28:00Z">
            <w:rPr>
              <w:ins w:id="804" w:author="ASAD MAHMOOD" w:date="2020-05-17T22:27:00Z"/>
            </w:rPr>
          </w:rPrChange>
        </w:rPr>
        <w:pPrChange w:id="805" w:author="ASAD MAHMOOD" w:date="2020-05-17T22:28:00Z">
          <w:pPr>
            <w:pStyle w:val="ListParagraph"/>
            <w:numPr>
              <w:numId w:val="42"/>
            </w:numPr>
            <w:ind w:hanging="360"/>
          </w:pPr>
        </w:pPrChange>
      </w:pPr>
      <w:ins w:id="806" w:author="ASAD MAHMOOD" w:date="2020-05-17T22:28:00Z">
        <w:r>
          <w:rPr>
            <w:noProof/>
            <w:szCs w:val="24"/>
          </w:rPr>
          <w:drawing>
            <wp:inline distT="0" distB="0" distL="0" distR="0" wp14:anchorId="6779677F" wp14:editId="0B6F174F">
              <wp:extent cx="5943600" cy="1638300"/>
              <wp:effectExtent l="0" t="0" r="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ab1-3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ins>
    </w:p>
    <w:p w14:paraId="2B4ABB87" w14:textId="4B671520" w:rsidR="00990A7E" w:rsidRDefault="00B1607D" w:rsidP="00B1607D">
      <w:pPr>
        <w:pStyle w:val="ListParagraph"/>
        <w:numPr>
          <w:ilvl w:val="0"/>
          <w:numId w:val="42"/>
        </w:numPr>
        <w:rPr>
          <w:ins w:id="807" w:author="ASAD MAHMOOD" w:date="2020-05-17T22:29:00Z"/>
          <w:szCs w:val="24"/>
        </w:rPr>
      </w:pPr>
      <w:ins w:id="808" w:author="ASAD MAHMOOD" w:date="2020-05-17T22:28:00Z">
        <w:r>
          <w:rPr>
            <w:szCs w:val="24"/>
          </w:rPr>
          <w:t>C</w:t>
        </w:r>
      </w:ins>
      <w:ins w:id="809" w:author="ASAD MAHMOOD" w:date="2020-05-17T22:29:00Z">
        <w:r>
          <w:rPr>
            <w:szCs w:val="24"/>
          </w:rPr>
          <w:t xml:space="preserve">lick </w:t>
        </w:r>
        <w:r w:rsidRPr="004071B0">
          <w:rPr>
            <w:b/>
            <w:bCs/>
            <w:szCs w:val="24"/>
            <w:rPrChange w:id="810" w:author="ASAD MAHMOOD" w:date="2020-05-17T22:29:00Z">
              <w:rPr>
                <w:szCs w:val="24"/>
              </w:rPr>
            </w:rPrChange>
          </w:rPr>
          <w:t>OK</w:t>
        </w:r>
        <w:r>
          <w:rPr>
            <w:szCs w:val="24"/>
          </w:rPr>
          <w:t>.</w:t>
        </w:r>
      </w:ins>
    </w:p>
    <w:p w14:paraId="4CA23E5F" w14:textId="5D2FC5CE" w:rsidR="004071B0" w:rsidRDefault="003E7420" w:rsidP="003E7420">
      <w:pPr>
        <w:jc w:val="center"/>
        <w:rPr>
          <w:ins w:id="811" w:author="ASAD MAHMOOD" w:date="2020-05-17T22:31:00Z"/>
          <w:szCs w:val="24"/>
        </w:rPr>
      </w:pPr>
      <w:ins w:id="812" w:author="ASAD MAHMOOD" w:date="2020-05-17T22:30:00Z">
        <w:r>
          <w:rPr>
            <w:noProof/>
            <w:szCs w:val="24"/>
          </w:rPr>
          <w:drawing>
            <wp:inline distT="0" distB="0" distL="0" distR="0" wp14:anchorId="26BFB10B" wp14:editId="7C087D86">
              <wp:extent cx="3860800" cy="2486009"/>
              <wp:effectExtent l="0" t="0" r="0" b="381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b1-3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98754" cy="2510448"/>
                      </a:xfrm>
                      <a:prstGeom prst="rect">
                        <a:avLst/>
                      </a:prstGeom>
                    </pic:spPr>
                  </pic:pic>
                </a:graphicData>
              </a:graphic>
            </wp:inline>
          </w:drawing>
        </w:r>
      </w:ins>
    </w:p>
    <w:p w14:paraId="0CC4481B" w14:textId="5C11E6D5" w:rsidR="00B600A1" w:rsidRDefault="00B600A1" w:rsidP="00B600A1">
      <w:pPr>
        <w:rPr>
          <w:ins w:id="813" w:author="ASAD MAHMOOD" w:date="2020-05-17T22:32:00Z"/>
          <w:szCs w:val="24"/>
        </w:rPr>
      </w:pPr>
      <w:ins w:id="814" w:author="ASAD MAHMOOD" w:date="2020-05-17T22:32:00Z">
        <w:r>
          <w:rPr>
            <w:szCs w:val="24"/>
          </w:rPr>
          <w:t>After a few seconds, pre-annotation will be complete and you will see the following success message:</w:t>
        </w:r>
      </w:ins>
    </w:p>
    <w:p w14:paraId="35D1693F" w14:textId="3AFD0C51" w:rsidR="00B600A1" w:rsidRDefault="00B600A1" w:rsidP="00B600A1">
      <w:pPr>
        <w:rPr>
          <w:ins w:id="815" w:author="ASAD MAHMOOD" w:date="2020-05-17T22:36:00Z"/>
          <w:szCs w:val="24"/>
        </w:rPr>
      </w:pPr>
      <w:ins w:id="816" w:author="ASAD MAHMOOD" w:date="2020-05-17T22:32:00Z">
        <w:r>
          <w:rPr>
            <w:noProof/>
            <w:szCs w:val="24"/>
          </w:rPr>
          <w:drawing>
            <wp:inline distT="0" distB="0" distL="0" distR="0" wp14:anchorId="6D13B74E" wp14:editId="79FF67F8">
              <wp:extent cx="5943600" cy="824865"/>
              <wp:effectExtent l="0" t="0" r="0" b="63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b1-3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824865"/>
                      </a:xfrm>
                      <a:prstGeom prst="rect">
                        <a:avLst/>
                      </a:prstGeom>
                    </pic:spPr>
                  </pic:pic>
                </a:graphicData>
              </a:graphic>
            </wp:inline>
          </w:drawing>
        </w:r>
      </w:ins>
    </w:p>
    <w:p w14:paraId="18CE60AF" w14:textId="77777777" w:rsidR="00173150" w:rsidRDefault="00173150" w:rsidP="00B600A1">
      <w:pPr>
        <w:rPr>
          <w:ins w:id="817" w:author="ASAD MAHMOOD" w:date="2020-05-17T22:34:00Z"/>
          <w:szCs w:val="24"/>
        </w:rPr>
      </w:pPr>
    </w:p>
    <w:p w14:paraId="1F471BCC" w14:textId="405FEA92" w:rsidR="00173150" w:rsidRDefault="00173150" w:rsidP="00173150">
      <w:pPr>
        <w:pStyle w:val="ListParagraph"/>
        <w:numPr>
          <w:ilvl w:val="0"/>
          <w:numId w:val="42"/>
        </w:numPr>
        <w:rPr>
          <w:ins w:id="818" w:author="ASAD MAHMOOD" w:date="2020-05-17T22:36:00Z"/>
          <w:szCs w:val="24"/>
        </w:rPr>
      </w:pPr>
      <w:ins w:id="819" w:author="ASAD MAHMOOD" w:date="2020-05-17T22:35:00Z">
        <w:r>
          <w:rPr>
            <w:szCs w:val="24"/>
          </w:rPr>
          <w:t>Under Machine Learning Model, c</w:t>
        </w:r>
      </w:ins>
      <w:ins w:id="820" w:author="ASAD MAHMOOD" w:date="2020-05-17T22:36:00Z">
        <w:r>
          <w:rPr>
            <w:szCs w:val="24"/>
          </w:rPr>
          <w:t xml:space="preserve">lick </w:t>
        </w:r>
        <w:r w:rsidRPr="00173150">
          <w:rPr>
            <w:b/>
            <w:bCs/>
            <w:szCs w:val="24"/>
            <w:rPrChange w:id="821" w:author="ASAD MAHMOOD" w:date="2020-05-17T22:36:00Z">
              <w:rPr>
                <w:szCs w:val="24"/>
              </w:rPr>
            </w:rPrChange>
          </w:rPr>
          <w:t>Annotations</w:t>
        </w:r>
        <w:r>
          <w:rPr>
            <w:szCs w:val="24"/>
          </w:rPr>
          <w:t>.</w:t>
        </w:r>
      </w:ins>
    </w:p>
    <w:p w14:paraId="3AB6CA71" w14:textId="2D1B1583" w:rsidR="00173150" w:rsidRPr="00173150" w:rsidRDefault="0022543B" w:rsidP="00173150">
      <w:pPr>
        <w:rPr>
          <w:ins w:id="822" w:author="ASAD MAHMOOD" w:date="2020-05-17T19:35:00Z"/>
          <w:szCs w:val="24"/>
          <w:rPrChange w:id="823" w:author="ASAD MAHMOOD" w:date="2020-05-17T22:36:00Z">
            <w:rPr>
              <w:ins w:id="824" w:author="ASAD MAHMOOD" w:date="2020-05-17T19:35:00Z"/>
            </w:rPr>
          </w:rPrChange>
        </w:rPr>
        <w:pPrChange w:id="825" w:author="ASAD MAHMOOD" w:date="2020-05-17T22:36:00Z">
          <w:pPr>
            <w:pStyle w:val="Heading1"/>
          </w:pPr>
        </w:pPrChange>
      </w:pPr>
      <w:ins w:id="826" w:author="ASAD MAHMOOD" w:date="2020-05-17T22:36:00Z">
        <w:r>
          <w:rPr>
            <w:noProof/>
            <w:szCs w:val="24"/>
          </w:rPr>
          <w:lastRenderedPageBreak/>
          <w:drawing>
            <wp:inline distT="0" distB="0" distL="0" distR="0" wp14:anchorId="0315001C" wp14:editId="50FE40A4">
              <wp:extent cx="5943600" cy="800100"/>
              <wp:effectExtent l="0" t="0" r="0" b="0"/>
              <wp:docPr id="63" name="Picture 6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ab1-4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a:graphicData>
              </a:graphic>
            </wp:inline>
          </w:drawing>
        </w:r>
      </w:ins>
    </w:p>
    <w:p w14:paraId="5B81C12B" w14:textId="492741C0" w:rsidR="009A6220" w:rsidRDefault="009A6220" w:rsidP="00786A67">
      <w:pPr>
        <w:pStyle w:val="Heading1"/>
        <w:rPr>
          <w:ins w:id="827" w:author="ASAD MAHMOOD" w:date="2020-05-17T22:47:00Z"/>
          <w:b w:val="0"/>
          <w:bCs/>
          <w:sz w:val="24"/>
          <w:szCs w:val="24"/>
        </w:rPr>
      </w:pPr>
      <w:bookmarkStart w:id="828" w:name="_Toc40664723"/>
      <w:ins w:id="829" w:author="ASAD MAHMOOD" w:date="2020-05-17T22:46:00Z">
        <w:r>
          <w:rPr>
            <w:b w:val="0"/>
            <w:bCs/>
            <w:sz w:val="24"/>
            <w:szCs w:val="24"/>
          </w:rPr>
          <w:t>On the Annotations screen, you will see that Watson used the dictionary pre-annotator to annotate 3 of the 5 documents. We wil</w:t>
        </w:r>
      </w:ins>
      <w:ins w:id="830" w:author="ASAD MAHMOOD" w:date="2020-05-17T22:47:00Z">
        <w:r>
          <w:rPr>
            <w:b w:val="0"/>
            <w:bCs/>
            <w:sz w:val="24"/>
            <w:szCs w:val="24"/>
          </w:rPr>
          <w:t xml:space="preserve">l now manually annotate all 5 documents. </w:t>
        </w:r>
      </w:ins>
      <w:ins w:id="831" w:author="ASAD MAHMOOD" w:date="2020-05-17T22:49:00Z">
        <w:r w:rsidR="00E766D4">
          <w:rPr>
            <w:b w:val="0"/>
            <w:bCs/>
            <w:sz w:val="24"/>
            <w:szCs w:val="24"/>
          </w:rPr>
          <w:t>When annot</w:t>
        </w:r>
      </w:ins>
      <w:ins w:id="832" w:author="ASAD MAHMOOD" w:date="2020-05-17T22:50:00Z">
        <w:r w:rsidR="00E766D4">
          <w:rPr>
            <w:b w:val="0"/>
            <w:bCs/>
            <w:sz w:val="24"/>
            <w:szCs w:val="24"/>
          </w:rPr>
          <w:t>ating each document, we will highlight any mention of the custom entity types in each social media post.</w:t>
        </w:r>
        <w:bookmarkEnd w:id="828"/>
        <w:r w:rsidR="00E766D4">
          <w:rPr>
            <w:b w:val="0"/>
            <w:bCs/>
            <w:sz w:val="24"/>
            <w:szCs w:val="24"/>
          </w:rPr>
          <w:t xml:space="preserve"> </w:t>
        </w:r>
      </w:ins>
    </w:p>
    <w:p w14:paraId="594427D8" w14:textId="26B980AE" w:rsidR="009A6220" w:rsidRDefault="009A6220" w:rsidP="009A6220">
      <w:pPr>
        <w:rPr>
          <w:ins w:id="833" w:author="ASAD MAHMOOD" w:date="2020-05-17T22:47:00Z"/>
        </w:rPr>
      </w:pPr>
    </w:p>
    <w:p w14:paraId="358A6CAD" w14:textId="7C0B1DFE" w:rsidR="009A6220" w:rsidRDefault="009A6220" w:rsidP="009A6220">
      <w:pPr>
        <w:pStyle w:val="ListParagraph"/>
        <w:numPr>
          <w:ilvl w:val="0"/>
          <w:numId w:val="42"/>
        </w:numPr>
        <w:rPr>
          <w:ins w:id="834" w:author="ASAD MAHMOOD" w:date="2020-05-17T22:48:00Z"/>
        </w:rPr>
      </w:pPr>
      <w:ins w:id="835" w:author="ASAD MAHMOOD" w:date="2020-05-17T22:47:00Z">
        <w:r>
          <w:t xml:space="preserve">Click the second </w:t>
        </w:r>
        <w:r w:rsidRPr="009A6220">
          <w:rPr>
            <w:b/>
            <w:bCs/>
            <w:rPrChange w:id="836" w:author="ASAD MAHMOOD" w:date="2020-05-17T22:48:00Z">
              <w:rPr/>
            </w:rPrChange>
          </w:rPr>
          <w:t>Annotate</w:t>
        </w:r>
        <w:r>
          <w:t xml:space="preserve"> link on the dc-doc-43.txt_set row. </w:t>
        </w:r>
      </w:ins>
    </w:p>
    <w:p w14:paraId="518AA52A" w14:textId="3A4B1D27" w:rsidR="00F17695" w:rsidRPr="009A6220" w:rsidRDefault="00B27F19" w:rsidP="00B27F19">
      <w:pPr>
        <w:jc w:val="center"/>
        <w:rPr>
          <w:ins w:id="837" w:author="ASAD MAHMOOD" w:date="2020-05-17T22:46:00Z"/>
          <w:rPrChange w:id="838" w:author="ASAD MAHMOOD" w:date="2020-05-17T22:47:00Z">
            <w:rPr>
              <w:ins w:id="839" w:author="ASAD MAHMOOD" w:date="2020-05-17T22:46:00Z"/>
            </w:rPr>
          </w:rPrChange>
        </w:rPr>
        <w:pPrChange w:id="840" w:author="ASAD MAHMOOD" w:date="2020-05-17T22:48:00Z">
          <w:pPr>
            <w:pStyle w:val="Heading1"/>
          </w:pPr>
        </w:pPrChange>
      </w:pPr>
      <w:ins w:id="841" w:author="ASAD MAHMOOD" w:date="2020-05-17T22:48:00Z">
        <w:r>
          <w:rPr>
            <w:noProof/>
          </w:rPr>
          <w:drawing>
            <wp:inline distT="0" distB="0" distL="0" distR="0" wp14:anchorId="6EAA420C" wp14:editId="50116845">
              <wp:extent cx="5511800" cy="1634107"/>
              <wp:effectExtent l="0" t="0" r="0"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b1-4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04460" cy="1661578"/>
                      </a:xfrm>
                      <a:prstGeom prst="rect">
                        <a:avLst/>
                      </a:prstGeom>
                    </pic:spPr>
                  </pic:pic>
                </a:graphicData>
              </a:graphic>
            </wp:inline>
          </w:drawing>
        </w:r>
      </w:ins>
    </w:p>
    <w:p w14:paraId="73E20E8B" w14:textId="38045243" w:rsidR="009A6220" w:rsidRDefault="00E766D4" w:rsidP="00E766D4">
      <w:pPr>
        <w:pStyle w:val="Heading1"/>
        <w:numPr>
          <w:ilvl w:val="0"/>
          <w:numId w:val="42"/>
        </w:numPr>
        <w:rPr>
          <w:ins w:id="842" w:author="ASAD MAHMOOD" w:date="2020-05-17T22:53:00Z"/>
          <w:b w:val="0"/>
          <w:bCs/>
          <w:sz w:val="24"/>
          <w:szCs w:val="24"/>
        </w:rPr>
      </w:pPr>
      <w:bookmarkStart w:id="843" w:name="_Toc40664724"/>
      <w:ins w:id="844" w:author="ASAD MAHMOOD" w:date="2020-05-17T22:49:00Z">
        <w:r>
          <w:rPr>
            <w:b w:val="0"/>
            <w:bCs/>
            <w:sz w:val="24"/>
            <w:szCs w:val="24"/>
          </w:rPr>
          <w:t xml:space="preserve">On the Select Document screen, </w:t>
        </w:r>
      </w:ins>
      <w:ins w:id="845" w:author="ASAD MAHMOOD" w:date="2020-05-17T22:50:00Z">
        <w:r w:rsidR="00FC5778">
          <w:rPr>
            <w:b w:val="0"/>
            <w:bCs/>
            <w:sz w:val="24"/>
            <w:szCs w:val="24"/>
          </w:rPr>
          <w:t xml:space="preserve">click the first </w:t>
        </w:r>
        <w:r w:rsidR="00FC5778" w:rsidRPr="00FC5778">
          <w:rPr>
            <w:sz w:val="24"/>
            <w:szCs w:val="24"/>
            <w:rPrChange w:id="846" w:author="ASAD MAHMOOD" w:date="2020-05-17T22:51:00Z">
              <w:rPr>
                <w:b w:val="0"/>
                <w:bCs/>
                <w:sz w:val="24"/>
                <w:szCs w:val="24"/>
              </w:rPr>
            </w:rPrChange>
          </w:rPr>
          <w:t>Open</w:t>
        </w:r>
        <w:r w:rsidR="00FC5778">
          <w:rPr>
            <w:b w:val="0"/>
            <w:bCs/>
            <w:sz w:val="24"/>
            <w:szCs w:val="24"/>
          </w:rPr>
          <w:t xml:space="preserve"> link (on the dc-doc</w:t>
        </w:r>
      </w:ins>
      <w:ins w:id="847" w:author="ASAD MAHMOOD" w:date="2020-05-17T22:51:00Z">
        <w:r w:rsidR="00FC5778">
          <w:rPr>
            <w:b w:val="0"/>
            <w:bCs/>
            <w:sz w:val="24"/>
            <w:szCs w:val="24"/>
          </w:rPr>
          <w:t>-43.txt row).</w:t>
        </w:r>
      </w:ins>
      <w:bookmarkEnd w:id="843"/>
    </w:p>
    <w:p w14:paraId="18D4941B" w14:textId="78D49DFE" w:rsidR="008B628E" w:rsidRDefault="008B628E" w:rsidP="008B628E">
      <w:pPr>
        <w:jc w:val="center"/>
        <w:rPr>
          <w:ins w:id="848" w:author="ASAD MAHMOOD" w:date="2020-05-17T22:55:00Z"/>
        </w:rPr>
      </w:pPr>
      <w:ins w:id="849" w:author="ASAD MAHMOOD" w:date="2020-05-17T22:53:00Z">
        <w:r>
          <w:rPr>
            <w:noProof/>
          </w:rPr>
          <w:drawing>
            <wp:inline distT="0" distB="0" distL="0" distR="0" wp14:anchorId="36958BF0" wp14:editId="18CFCD55">
              <wp:extent cx="5727700" cy="1280777"/>
              <wp:effectExtent l="0" t="0" r="0" b="254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ab1-4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968" cy="1288887"/>
                      </a:xfrm>
                      <a:prstGeom prst="rect">
                        <a:avLst/>
                      </a:prstGeom>
                    </pic:spPr>
                  </pic:pic>
                </a:graphicData>
              </a:graphic>
            </wp:inline>
          </w:drawing>
        </w:r>
      </w:ins>
    </w:p>
    <w:p w14:paraId="0FBE0553" w14:textId="77777777" w:rsidR="000A1488" w:rsidRDefault="000A1488" w:rsidP="008B628E">
      <w:pPr>
        <w:jc w:val="center"/>
        <w:rPr>
          <w:ins w:id="850" w:author="ASAD MAHMOOD" w:date="2020-05-17T22:55:00Z"/>
        </w:rPr>
      </w:pPr>
    </w:p>
    <w:p w14:paraId="71097551" w14:textId="684F7E6A" w:rsidR="000A1488" w:rsidRDefault="008172CE" w:rsidP="000A1488">
      <w:pPr>
        <w:pStyle w:val="ListParagraph"/>
        <w:numPr>
          <w:ilvl w:val="0"/>
          <w:numId w:val="42"/>
        </w:numPr>
        <w:rPr>
          <w:ins w:id="851" w:author="ASAD MAHMOOD" w:date="2020-05-17T23:55:00Z"/>
        </w:rPr>
      </w:pPr>
      <w:ins w:id="852" w:author="ASAD MAHMOOD" w:date="2020-05-17T23:49:00Z">
        <w:r>
          <w:t>To annotate the dc-doc-43.txt, we will skim through the post and find any mention of the custom entity types</w:t>
        </w:r>
      </w:ins>
      <w:ins w:id="853" w:author="ASAD MAHMOOD" w:date="2020-05-17T23:50:00Z">
        <w:r>
          <w:t>. We see that</w:t>
        </w:r>
      </w:ins>
      <w:ins w:id="854" w:author="ASAD MAHMOOD" w:date="2020-05-17T23:51:00Z">
        <w:r>
          <w:t xml:space="preserve"> this </w:t>
        </w:r>
      </w:ins>
      <w:ins w:id="855" w:author="ASAD MAHMOOD" w:date="2020-05-17T23:52:00Z">
        <w:r>
          <w:t xml:space="preserve">post mentions one entity type in particular – </w:t>
        </w:r>
        <w:r w:rsidRPr="00FA2A9F">
          <w:rPr>
            <w:b/>
            <w:bCs/>
            <w:rPrChange w:id="856" w:author="ASAD MAHMOOD" w:date="2020-05-17T23:57:00Z">
              <w:rPr/>
            </w:rPrChange>
          </w:rPr>
          <w:t>University</w:t>
        </w:r>
      </w:ins>
      <w:ins w:id="857" w:author="ASAD MAHMOOD" w:date="2020-05-17T23:53:00Z">
        <w:r w:rsidRPr="00FA2A9F">
          <w:rPr>
            <w:b/>
            <w:bCs/>
            <w:rPrChange w:id="858" w:author="ASAD MAHMOOD" w:date="2020-05-17T23:57:00Z">
              <w:rPr/>
            </w:rPrChange>
          </w:rPr>
          <w:t>_</w:t>
        </w:r>
      </w:ins>
      <w:ins w:id="859" w:author="ASAD MAHMOOD" w:date="2020-05-17T23:52:00Z">
        <w:r w:rsidRPr="00FA2A9F">
          <w:rPr>
            <w:b/>
            <w:bCs/>
            <w:rPrChange w:id="860" w:author="ASAD MAHMOOD" w:date="2020-05-17T23:57:00Z">
              <w:rPr/>
            </w:rPrChange>
          </w:rPr>
          <w:t>Student</w:t>
        </w:r>
        <w:r>
          <w:t>. The following sentences can be highlighted with this entity type: “</w:t>
        </w:r>
        <w:r w:rsidRPr="00FA2A9F">
          <w:rPr>
            <w:b/>
            <w:bCs/>
            <w:rPrChange w:id="861" w:author="ASAD MAHMOOD" w:date="2020-05-17T23:57:00Z">
              <w:rPr/>
            </w:rPrChange>
          </w:rPr>
          <w:t>UDC incoming student</w:t>
        </w:r>
        <w:r>
          <w:t xml:space="preserve">,” </w:t>
        </w:r>
      </w:ins>
      <w:ins w:id="862" w:author="ASAD MAHMOOD" w:date="2020-05-17T23:53:00Z">
        <w:r>
          <w:t>“</w:t>
        </w:r>
        <w:r w:rsidRPr="00FA2A9F">
          <w:rPr>
            <w:b/>
            <w:bCs/>
            <w:rPrChange w:id="863" w:author="ASAD MAHMOOD" w:date="2020-05-17T23:57:00Z">
              <w:rPr/>
            </w:rPrChange>
          </w:rPr>
          <w:t>I will be in the spee</w:t>
        </w:r>
      </w:ins>
      <w:ins w:id="864" w:author="ASAD MAHMOOD" w:date="2020-05-17T23:54:00Z">
        <w:r w:rsidRPr="00FA2A9F">
          <w:rPr>
            <w:b/>
            <w:bCs/>
            <w:rPrChange w:id="865" w:author="ASAD MAHMOOD" w:date="2020-05-17T23:57:00Z">
              <w:rPr/>
            </w:rPrChange>
          </w:rPr>
          <w:t>ch program at UDC</w:t>
        </w:r>
        <w:r>
          <w:t>” and “</w:t>
        </w:r>
        <w:r w:rsidRPr="00FA2A9F">
          <w:rPr>
            <w:b/>
            <w:bCs/>
            <w:rPrChange w:id="866" w:author="ASAD MAHMOOD" w:date="2020-05-17T23:57:00Z">
              <w:rPr/>
            </w:rPrChange>
          </w:rPr>
          <w:t>o</w:t>
        </w:r>
      </w:ins>
      <w:ins w:id="867" w:author="ASAD MAHMOOD" w:date="2020-05-17T23:55:00Z">
        <w:r w:rsidRPr="00FA2A9F">
          <w:rPr>
            <w:b/>
            <w:bCs/>
            <w:rPrChange w:id="868" w:author="ASAD MAHMOOD" w:date="2020-05-17T23:57:00Z">
              <w:rPr/>
            </w:rPrChange>
          </w:rPr>
          <w:t>ff campus student housing</w:t>
        </w:r>
        <w:r>
          <w:t xml:space="preserve">.” </w:t>
        </w:r>
      </w:ins>
    </w:p>
    <w:p w14:paraId="4CB1A9C3" w14:textId="6C145095" w:rsidR="008172CE" w:rsidRDefault="008172CE" w:rsidP="008172CE">
      <w:pPr>
        <w:ind w:left="720"/>
        <w:rPr>
          <w:ins w:id="869" w:author="ASAD MAHMOOD" w:date="2020-05-17T23:57:00Z"/>
        </w:rPr>
      </w:pPr>
      <w:ins w:id="870" w:author="ASAD MAHMOOD" w:date="2020-05-17T23:55:00Z">
        <w:r>
          <w:t>To highlight a sentence with an entity type, click on the first word of the sentence and then the last word before clicking on the corresponding entity</w:t>
        </w:r>
      </w:ins>
      <w:ins w:id="871" w:author="ASAD MAHMOOD" w:date="2020-05-17T23:56:00Z">
        <w:r w:rsidR="00FA2A9F">
          <w:t xml:space="preserve"> type on the right</w:t>
        </w:r>
      </w:ins>
      <w:ins w:id="872" w:author="ASAD MAHMOOD" w:date="2020-05-17T23:55:00Z">
        <w:r>
          <w:t>, which in this post is only</w:t>
        </w:r>
      </w:ins>
      <w:ins w:id="873" w:author="ASAD MAHMOOD" w:date="2020-05-17T23:56:00Z">
        <w:r>
          <w:t xml:space="preserve"> University_Student.</w:t>
        </w:r>
      </w:ins>
      <w:ins w:id="874" w:author="ASAD MAHMOOD" w:date="2020-05-18T00:01:00Z">
        <w:r w:rsidR="005A6947">
          <w:t xml:space="preserve"> </w:t>
        </w:r>
      </w:ins>
    </w:p>
    <w:p w14:paraId="6472A156" w14:textId="687C2136" w:rsidR="00FA2A9F" w:rsidRDefault="00FA2A9F" w:rsidP="008172CE">
      <w:pPr>
        <w:ind w:left="720"/>
        <w:rPr>
          <w:ins w:id="875" w:author="ASAD MAHMOOD" w:date="2020-05-17T23:59:00Z"/>
        </w:rPr>
      </w:pPr>
      <w:ins w:id="876" w:author="ASAD MAHMOOD" w:date="2020-05-17T23:57:00Z">
        <w:r>
          <w:t xml:space="preserve">Manually annotate the above sentences with the </w:t>
        </w:r>
        <w:r w:rsidRPr="003372B7">
          <w:rPr>
            <w:b/>
            <w:bCs/>
            <w:rPrChange w:id="877" w:author="ASAD MAHMOOD" w:date="2020-05-17T23:59:00Z">
              <w:rPr/>
            </w:rPrChange>
          </w:rPr>
          <w:t>University_Stud</w:t>
        </w:r>
      </w:ins>
      <w:ins w:id="878" w:author="ASAD MAHMOOD" w:date="2020-05-17T23:58:00Z">
        <w:r w:rsidRPr="003372B7">
          <w:rPr>
            <w:b/>
            <w:bCs/>
            <w:rPrChange w:id="879" w:author="ASAD MAHMOOD" w:date="2020-05-17T23:59:00Z">
              <w:rPr/>
            </w:rPrChange>
          </w:rPr>
          <w:t>ent</w:t>
        </w:r>
        <w:r>
          <w:t xml:space="preserve"> </w:t>
        </w:r>
      </w:ins>
      <w:ins w:id="880" w:author="ASAD MAHMOOD" w:date="2020-05-17T23:59:00Z">
        <w:r w:rsidR="003372B7">
          <w:t xml:space="preserve">entity type </w:t>
        </w:r>
      </w:ins>
      <w:ins w:id="881" w:author="ASAD MAHMOOD" w:date="2020-05-17T23:58:00Z">
        <w:r>
          <w:t>so that you get the following annotated post:</w:t>
        </w:r>
      </w:ins>
    </w:p>
    <w:p w14:paraId="7D130D9F" w14:textId="0DEB52F5" w:rsidR="00BC509D" w:rsidRDefault="009C0ED1" w:rsidP="009C0ED1">
      <w:pPr>
        <w:jc w:val="center"/>
        <w:rPr>
          <w:ins w:id="882" w:author="ASAD MAHMOOD" w:date="2020-05-17T23:58:00Z"/>
        </w:rPr>
        <w:pPrChange w:id="883" w:author="ASAD MAHMOOD" w:date="2020-05-18T00:00:00Z">
          <w:pPr>
            <w:ind w:left="720"/>
          </w:pPr>
        </w:pPrChange>
      </w:pPr>
      <w:ins w:id="884" w:author="ASAD MAHMOOD" w:date="2020-05-18T00:00:00Z">
        <w:r>
          <w:rPr>
            <w:noProof/>
          </w:rPr>
          <w:lastRenderedPageBreak/>
          <w:drawing>
            <wp:inline distT="0" distB="0" distL="0" distR="0" wp14:anchorId="17DA4A70" wp14:editId="3D45C741">
              <wp:extent cx="3733800" cy="2077126"/>
              <wp:effectExtent l="0" t="0" r="0" b="571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ab1-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81990" cy="2103935"/>
                      </a:xfrm>
                      <a:prstGeom prst="rect">
                        <a:avLst/>
                      </a:prstGeom>
                    </pic:spPr>
                  </pic:pic>
                </a:graphicData>
              </a:graphic>
            </wp:inline>
          </w:drawing>
        </w:r>
      </w:ins>
    </w:p>
    <w:p w14:paraId="4768DA7C" w14:textId="720065BA" w:rsidR="00FA2A9F" w:rsidRDefault="004E5B73" w:rsidP="006C0072">
      <w:pPr>
        <w:pStyle w:val="ListParagraph"/>
        <w:numPr>
          <w:ilvl w:val="0"/>
          <w:numId w:val="42"/>
        </w:numPr>
        <w:rPr>
          <w:ins w:id="885" w:author="ASAD MAHMOOD" w:date="2020-05-18T00:23:00Z"/>
        </w:rPr>
      </w:pPr>
      <w:ins w:id="886" w:author="ASAD MAHMOOD" w:date="2020-05-18T00:01:00Z">
        <w:r>
          <w:t xml:space="preserve">Click </w:t>
        </w:r>
        <w:r w:rsidRPr="006C0072">
          <w:rPr>
            <w:b/>
            <w:bCs/>
            <w:rPrChange w:id="887" w:author="ASAD MAHMOOD" w:date="2020-05-18T00:23:00Z">
              <w:rPr/>
            </w:rPrChange>
          </w:rPr>
          <w:t>Save</w:t>
        </w:r>
        <w:r>
          <w:t xml:space="preserve"> and click </w:t>
        </w:r>
      </w:ins>
      <w:ins w:id="888" w:author="ASAD MAHMOOD" w:date="2020-05-18T00:21:00Z">
        <w:r w:rsidR="007D6395" w:rsidRPr="006C0072">
          <w:rPr>
            <w:b/>
            <w:bCs/>
            <w:rPrChange w:id="889" w:author="ASAD MAHMOOD" w:date="2020-05-18T00:23:00Z">
              <w:rPr>
                <w:b/>
                <w:bCs/>
              </w:rPr>
            </w:rPrChange>
          </w:rPr>
          <w:t>Open document list</w:t>
        </w:r>
      </w:ins>
      <w:ins w:id="890" w:author="ASAD MAHMOOD" w:date="2020-05-18T00:01:00Z">
        <w:r w:rsidRPr="006C0072">
          <w:rPr>
            <w:b/>
            <w:bCs/>
            <w:rPrChange w:id="891" w:author="ASAD MAHMOOD" w:date="2020-05-18T00:23:00Z">
              <w:rPr/>
            </w:rPrChange>
          </w:rPr>
          <w:t xml:space="preserve"> </w:t>
        </w:r>
        <w:r>
          <w:t>to return t</w:t>
        </w:r>
      </w:ins>
      <w:ins w:id="892" w:author="ASAD MAHMOOD" w:date="2020-05-18T00:02:00Z">
        <w:r>
          <w:t xml:space="preserve">o the </w:t>
        </w:r>
      </w:ins>
      <w:ins w:id="893" w:author="ASAD MAHMOOD" w:date="2020-05-18T00:21:00Z">
        <w:r w:rsidR="007D6395">
          <w:t>list of documents</w:t>
        </w:r>
      </w:ins>
      <w:ins w:id="894" w:author="ASAD MAHMOOD" w:date="2020-05-18T00:02:00Z">
        <w:r>
          <w:t>.</w:t>
        </w:r>
      </w:ins>
    </w:p>
    <w:p w14:paraId="144B97AB" w14:textId="7C4B267B" w:rsidR="006C0072" w:rsidRDefault="003A04CE" w:rsidP="00D02974">
      <w:pPr>
        <w:jc w:val="center"/>
        <w:rPr>
          <w:ins w:id="895" w:author="ASAD MAHMOOD" w:date="2020-05-17T23:56:00Z"/>
        </w:rPr>
        <w:pPrChange w:id="896" w:author="ASAD MAHMOOD" w:date="2020-05-18T00:31:00Z">
          <w:pPr>
            <w:ind w:left="720"/>
          </w:pPr>
        </w:pPrChange>
      </w:pPr>
      <w:ins w:id="897" w:author="ASAD MAHMOOD" w:date="2020-05-18T00:23:00Z">
        <w:r>
          <w:rPr>
            <w:noProof/>
          </w:rPr>
          <w:drawing>
            <wp:inline distT="0" distB="0" distL="0" distR="0" wp14:anchorId="6A1041FB" wp14:editId="3A3F8370">
              <wp:extent cx="5181600" cy="620574"/>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ab1-4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8872" cy="634619"/>
                      </a:xfrm>
                      <a:prstGeom prst="rect">
                        <a:avLst/>
                      </a:prstGeom>
                    </pic:spPr>
                  </pic:pic>
                </a:graphicData>
              </a:graphic>
            </wp:inline>
          </w:drawing>
        </w:r>
      </w:ins>
    </w:p>
    <w:p w14:paraId="4B446ECF" w14:textId="0491CD0A" w:rsidR="009A6220" w:rsidRDefault="00FC624D" w:rsidP="006B433C">
      <w:pPr>
        <w:pStyle w:val="Heading1"/>
        <w:numPr>
          <w:ilvl w:val="0"/>
          <w:numId w:val="42"/>
        </w:numPr>
        <w:rPr>
          <w:ins w:id="898" w:author="ASAD MAHMOOD" w:date="2020-05-18T00:25:00Z"/>
          <w:b w:val="0"/>
          <w:bCs/>
          <w:sz w:val="24"/>
          <w:szCs w:val="24"/>
        </w:rPr>
      </w:pPr>
      <w:bookmarkStart w:id="899" w:name="_Toc40664725"/>
      <w:ins w:id="900" w:author="ASAD MAHMOOD" w:date="2020-05-18T00:24:00Z">
        <w:r>
          <w:rPr>
            <w:b w:val="0"/>
            <w:bCs/>
            <w:sz w:val="24"/>
            <w:szCs w:val="24"/>
          </w:rPr>
          <w:t xml:space="preserve">Click the </w:t>
        </w:r>
        <w:r w:rsidRPr="00FC624D">
          <w:rPr>
            <w:sz w:val="24"/>
            <w:szCs w:val="24"/>
            <w:rPrChange w:id="901" w:author="ASAD MAHMOOD" w:date="2020-05-18T00:25:00Z">
              <w:rPr>
                <w:b w:val="0"/>
                <w:bCs/>
                <w:sz w:val="24"/>
                <w:szCs w:val="24"/>
              </w:rPr>
            </w:rPrChange>
          </w:rPr>
          <w:t>Open</w:t>
        </w:r>
        <w:r>
          <w:rPr>
            <w:b w:val="0"/>
            <w:bCs/>
            <w:sz w:val="24"/>
            <w:szCs w:val="24"/>
          </w:rPr>
          <w:t xml:space="preserve"> link on the seattle-doc-3.txt row.</w:t>
        </w:r>
      </w:ins>
      <w:bookmarkEnd w:id="899"/>
    </w:p>
    <w:p w14:paraId="376922FD" w14:textId="00D3EA25" w:rsidR="00FC624D" w:rsidRDefault="00A90812" w:rsidP="00A90812">
      <w:pPr>
        <w:jc w:val="center"/>
        <w:rPr>
          <w:ins w:id="902" w:author="ASAD MAHMOOD" w:date="2020-05-18T00:27:00Z"/>
        </w:rPr>
      </w:pPr>
      <w:ins w:id="903" w:author="ASAD MAHMOOD" w:date="2020-05-18T00:26:00Z">
        <w:r>
          <w:rPr>
            <w:noProof/>
          </w:rPr>
          <w:drawing>
            <wp:inline distT="0" distB="0" distL="0" distR="0" wp14:anchorId="69A02C38" wp14:editId="278A88DA">
              <wp:extent cx="4254500" cy="1606346"/>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ab1-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63565" cy="1647525"/>
                      </a:xfrm>
                      <a:prstGeom prst="rect">
                        <a:avLst/>
                      </a:prstGeom>
                    </pic:spPr>
                  </pic:pic>
                </a:graphicData>
              </a:graphic>
            </wp:inline>
          </w:drawing>
        </w:r>
      </w:ins>
    </w:p>
    <w:p w14:paraId="5CCA2E09" w14:textId="0E50EF07" w:rsidR="00A90812" w:rsidRDefault="00167E59" w:rsidP="00A90812">
      <w:pPr>
        <w:pStyle w:val="ListParagraph"/>
        <w:numPr>
          <w:ilvl w:val="0"/>
          <w:numId w:val="42"/>
        </w:numPr>
        <w:rPr>
          <w:ins w:id="904" w:author="ASAD MAHMOOD" w:date="2020-05-18T00:30:00Z"/>
        </w:rPr>
      </w:pPr>
      <w:ins w:id="905" w:author="ASAD MAHMOOD" w:date="2020-05-18T00:29:00Z">
        <w:r>
          <w:t xml:space="preserve">Annotate the seattle-doc-3.txt and compare your result with the annotated post below. Don’t forget to </w:t>
        </w:r>
      </w:ins>
      <w:ins w:id="906" w:author="ASAD MAHMOOD" w:date="2020-05-18T00:30:00Z">
        <w:r w:rsidRPr="00167E59">
          <w:rPr>
            <w:b/>
            <w:bCs/>
            <w:rPrChange w:id="907" w:author="ASAD MAHMOOD" w:date="2020-05-18T00:30:00Z">
              <w:rPr/>
            </w:rPrChange>
          </w:rPr>
          <w:t>S</w:t>
        </w:r>
      </w:ins>
      <w:ins w:id="908" w:author="ASAD MAHMOOD" w:date="2020-05-18T00:29:00Z">
        <w:r w:rsidRPr="00167E59">
          <w:rPr>
            <w:b/>
            <w:bCs/>
            <w:rPrChange w:id="909" w:author="ASAD MAHMOOD" w:date="2020-05-18T00:30:00Z">
              <w:rPr/>
            </w:rPrChange>
          </w:rPr>
          <w:t>ave</w:t>
        </w:r>
        <w:r>
          <w:t xml:space="preserve"> your annotation and click </w:t>
        </w:r>
        <w:r w:rsidRPr="00167E59">
          <w:rPr>
            <w:b/>
            <w:bCs/>
            <w:rPrChange w:id="910" w:author="ASAD MAHMOOD" w:date="2020-05-18T00:30:00Z">
              <w:rPr/>
            </w:rPrChange>
          </w:rPr>
          <w:t>Open document list</w:t>
        </w:r>
        <w:r>
          <w:t xml:space="preserve"> </w:t>
        </w:r>
      </w:ins>
      <w:ins w:id="911" w:author="ASAD MAHMOOD" w:date="2020-05-18T00:30:00Z">
        <w:r>
          <w:t xml:space="preserve">when you’re done annotating this post. </w:t>
        </w:r>
      </w:ins>
    </w:p>
    <w:p w14:paraId="51EE920B" w14:textId="011C37F9" w:rsidR="00167E59" w:rsidRPr="00FC624D" w:rsidRDefault="00D02974" w:rsidP="00D02974">
      <w:pPr>
        <w:ind w:left="360"/>
        <w:jc w:val="center"/>
        <w:rPr>
          <w:ins w:id="912" w:author="ASAD MAHMOOD" w:date="2020-05-18T00:24:00Z"/>
          <w:rPrChange w:id="913" w:author="ASAD MAHMOOD" w:date="2020-05-18T00:25:00Z">
            <w:rPr>
              <w:ins w:id="914" w:author="ASAD MAHMOOD" w:date="2020-05-18T00:24:00Z"/>
              <w:b w:val="0"/>
              <w:bCs/>
              <w:sz w:val="24"/>
              <w:szCs w:val="24"/>
            </w:rPr>
          </w:rPrChange>
        </w:rPr>
        <w:pPrChange w:id="915" w:author="ASAD MAHMOOD" w:date="2020-05-18T00:31:00Z">
          <w:pPr>
            <w:pStyle w:val="Heading1"/>
            <w:numPr>
              <w:numId w:val="42"/>
            </w:numPr>
            <w:ind w:left="720" w:hanging="360"/>
          </w:pPr>
        </w:pPrChange>
      </w:pPr>
      <w:ins w:id="916" w:author="ASAD MAHMOOD" w:date="2020-05-18T00:30:00Z">
        <w:r>
          <w:rPr>
            <w:noProof/>
          </w:rPr>
          <w:drawing>
            <wp:inline distT="0" distB="0" distL="0" distR="0" wp14:anchorId="329BFB90" wp14:editId="0FE295DE">
              <wp:extent cx="4368800" cy="2355231"/>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ab1-4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95563" cy="2369659"/>
                      </a:xfrm>
                      <a:prstGeom prst="rect">
                        <a:avLst/>
                      </a:prstGeom>
                    </pic:spPr>
                  </pic:pic>
                </a:graphicData>
              </a:graphic>
            </wp:inline>
          </w:drawing>
        </w:r>
      </w:ins>
    </w:p>
    <w:p w14:paraId="13C841D2" w14:textId="2F851947" w:rsidR="00FC624D" w:rsidRDefault="00E4691E" w:rsidP="002E79A7">
      <w:pPr>
        <w:pStyle w:val="ListParagraph"/>
        <w:numPr>
          <w:ilvl w:val="0"/>
          <w:numId w:val="42"/>
        </w:numPr>
        <w:rPr>
          <w:ins w:id="917" w:author="ASAD MAHMOOD" w:date="2020-05-18T00:33:00Z"/>
        </w:rPr>
      </w:pPr>
      <w:ins w:id="918" w:author="ASAD MAHMOOD" w:date="2020-05-18T00:33:00Z">
        <w:r>
          <w:lastRenderedPageBreak/>
          <w:t xml:space="preserve">Click the </w:t>
        </w:r>
        <w:r w:rsidRPr="002B7CCA">
          <w:rPr>
            <w:b/>
            <w:bCs/>
            <w:rPrChange w:id="919" w:author="ASAD MAHMOOD" w:date="2020-05-18T00:33:00Z">
              <w:rPr/>
            </w:rPrChange>
          </w:rPr>
          <w:t>Open</w:t>
        </w:r>
        <w:r>
          <w:t xml:space="preserve"> link on the chicago-doc-1.txt row.</w:t>
        </w:r>
      </w:ins>
    </w:p>
    <w:p w14:paraId="202792EF" w14:textId="2FC0F0E3" w:rsidR="002B7CCA" w:rsidRDefault="002D1D0E" w:rsidP="002D1D0E">
      <w:pPr>
        <w:jc w:val="center"/>
        <w:rPr>
          <w:ins w:id="920" w:author="ASAD MAHMOOD" w:date="2020-05-18T00:35:00Z"/>
        </w:rPr>
      </w:pPr>
      <w:ins w:id="921" w:author="ASAD MAHMOOD" w:date="2020-05-18T00:35:00Z">
        <w:r>
          <w:rPr>
            <w:noProof/>
          </w:rPr>
          <w:drawing>
            <wp:inline distT="0" distB="0" distL="0" distR="0" wp14:anchorId="542DCB9B" wp14:editId="546DF624">
              <wp:extent cx="4648200" cy="953135"/>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ab1-4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93061" cy="982839"/>
                      </a:xfrm>
                      <a:prstGeom prst="rect">
                        <a:avLst/>
                      </a:prstGeom>
                    </pic:spPr>
                  </pic:pic>
                </a:graphicData>
              </a:graphic>
            </wp:inline>
          </w:drawing>
        </w:r>
      </w:ins>
    </w:p>
    <w:p w14:paraId="4FFC7660" w14:textId="6FCA5279" w:rsidR="00AC7140" w:rsidRDefault="00AC7140" w:rsidP="00AC7140">
      <w:pPr>
        <w:pStyle w:val="ListParagraph"/>
        <w:numPr>
          <w:ilvl w:val="0"/>
          <w:numId w:val="42"/>
        </w:numPr>
        <w:rPr>
          <w:ins w:id="922" w:author="ASAD MAHMOOD" w:date="2020-05-18T00:40:00Z"/>
        </w:rPr>
      </w:pPr>
      <w:ins w:id="923" w:author="ASAD MAHMOOD" w:date="2020-05-18T00:36:00Z">
        <w:r>
          <w:t>Annotate the chicago-doc-1.txt post</w:t>
        </w:r>
      </w:ins>
      <w:ins w:id="924" w:author="ASAD MAHMOOD" w:date="2020-05-18T00:37:00Z">
        <w:r>
          <w:t xml:space="preserve"> and compare your result with the annotated post below. Don’t forget to </w:t>
        </w:r>
        <w:r w:rsidRPr="00AC7140">
          <w:rPr>
            <w:b/>
            <w:bCs/>
            <w:rPrChange w:id="925" w:author="ASAD MAHMOOD" w:date="2020-05-18T00:37:00Z">
              <w:rPr/>
            </w:rPrChange>
          </w:rPr>
          <w:t>Save</w:t>
        </w:r>
        <w:r>
          <w:t xml:space="preserve"> your annotation and click </w:t>
        </w:r>
        <w:r w:rsidRPr="00AC7140">
          <w:rPr>
            <w:b/>
            <w:bCs/>
            <w:rPrChange w:id="926" w:author="ASAD MAHMOOD" w:date="2020-05-18T00:37:00Z">
              <w:rPr/>
            </w:rPrChange>
          </w:rPr>
          <w:t>Open document list</w:t>
        </w:r>
        <w:r>
          <w:t xml:space="preserve"> when you’re done annotating this post. </w:t>
        </w:r>
      </w:ins>
    </w:p>
    <w:p w14:paraId="3FCAD502" w14:textId="3633FAD7" w:rsidR="001411F7" w:rsidRDefault="001411F7" w:rsidP="001411F7">
      <w:pPr>
        <w:ind w:left="360"/>
        <w:jc w:val="center"/>
        <w:rPr>
          <w:ins w:id="927" w:author="ASAD MAHMOOD" w:date="2020-05-18T00:33:00Z"/>
        </w:rPr>
        <w:pPrChange w:id="928" w:author="ASAD MAHMOOD" w:date="2020-05-18T00:40:00Z">
          <w:pPr>
            <w:pStyle w:val="ListParagraph"/>
            <w:numPr>
              <w:numId w:val="42"/>
            </w:numPr>
            <w:ind w:hanging="360"/>
          </w:pPr>
        </w:pPrChange>
      </w:pPr>
      <w:ins w:id="929" w:author="ASAD MAHMOOD" w:date="2020-05-18T00:40:00Z">
        <w:r>
          <w:rPr>
            <w:noProof/>
          </w:rPr>
          <w:drawing>
            <wp:inline distT="0" distB="0" distL="0" distR="0" wp14:anchorId="032ADC88" wp14:editId="2CCCCA24">
              <wp:extent cx="4445000" cy="2459947"/>
              <wp:effectExtent l="0" t="0" r="0" b="444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ab1-4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96153" cy="2488256"/>
                      </a:xfrm>
                      <a:prstGeom prst="rect">
                        <a:avLst/>
                      </a:prstGeom>
                    </pic:spPr>
                  </pic:pic>
                </a:graphicData>
              </a:graphic>
            </wp:inline>
          </w:drawing>
        </w:r>
      </w:ins>
    </w:p>
    <w:p w14:paraId="7D375E84" w14:textId="67CA1585" w:rsidR="00786A67" w:rsidDel="00612F55" w:rsidRDefault="00612F55" w:rsidP="001411F7">
      <w:pPr>
        <w:pStyle w:val="ListParagraph"/>
        <w:numPr>
          <w:ilvl w:val="0"/>
          <w:numId w:val="42"/>
        </w:numPr>
        <w:rPr>
          <w:del w:id="930" w:author="ASAD MAHMOOD" w:date="2020-05-18T00:32:00Z"/>
        </w:rPr>
      </w:pPr>
      <w:ins w:id="931" w:author="ASAD MAHMOOD" w:date="2020-05-18T00:41:00Z">
        <w:r>
          <w:t xml:space="preserve">Click the </w:t>
        </w:r>
        <w:r w:rsidRPr="00A13F3F">
          <w:rPr>
            <w:b/>
            <w:bCs/>
          </w:rPr>
          <w:t>Open</w:t>
        </w:r>
        <w:r>
          <w:t xml:space="preserve"> link on the nyc-doc-40.txt row.</w:t>
        </w:r>
      </w:ins>
      <w:del w:id="932" w:author="ASAD MAHMOOD" w:date="2020-05-18T00:32:00Z">
        <w:r w:rsidR="0081003C" w:rsidDel="002E79A7">
          <w:delText>Create a Watson Assistant Skill</w:delText>
        </w:r>
      </w:del>
    </w:p>
    <w:p w14:paraId="4EA88A20" w14:textId="77777777" w:rsidR="00612F55" w:rsidRDefault="00612F55" w:rsidP="001411F7">
      <w:pPr>
        <w:pStyle w:val="ListParagraph"/>
        <w:numPr>
          <w:ilvl w:val="0"/>
          <w:numId w:val="42"/>
        </w:numPr>
        <w:rPr>
          <w:ins w:id="933" w:author="ASAD MAHMOOD" w:date="2020-05-18T00:41:00Z"/>
        </w:rPr>
        <w:pPrChange w:id="934" w:author="ASAD MAHMOOD" w:date="2020-05-18T00:40:00Z">
          <w:pPr>
            <w:pStyle w:val="Heading1"/>
          </w:pPr>
        </w:pPrChange>
      </w:pPr>
    </w:p>
    <w:p w14:paraId="458FAB99" w14:textId="52E666DD" w:rsidR="00786A67" w:rsidDel="00397AAE" w:rsidRDefault="00397AAE" w:rsidP="00397AAE">
      <w:pPr>
        <w:jc w:val="center"/>
        <w:rPr>
          <w:del w:id="935" w:author="ASAD MAHMOOD" w:date="2020-05-18T00:32:00Z"/>
        </w:rPr>
      </w:pPr>
      <w:ins w:id="936" w:author="ASAD MAHMOOD" w:date="2020-05-18T00:43:00Z">
        <w:r>
          <w:rPr>
            <w:noProof/>
          </w:rPr>
          <w:drawing>
            <wp:inline distT="0" distB="0" distL="0" distR="0" wp14:anchorId="57A8464E" wp14:editId="6BCFAD29">
              <wp:extent cx="4775200" cy="1070339"/>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b1-4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35846" cy="1083933"/>
                      </a:xfrm>
                      <a:prstGeom prst="rect">
                        <a:avLst/>
                      </a:prstGeom>
                    </pic:spPr>
                  </pic:pic>
                </a:graphicData>
              </a:graphic>
            </wp:inline>
          </w:drawing>
        </w:r>
      </w:ins>
      <w:del w:id="937" w:author="ASAD MAHMOOD" w:date="2020-05-18T00:32:00Z">
        <w:r w:rsidR="00786A67" w:rsidDel="002E79A7">
          <w:delText>Watson assistant receives user input and routes it to the appropriate skill. Two types of skills can be created in the assistant.</w:delText>
        </w:r>
      </w:del>
    </w:p>
    <w:p w14:paraId="2FE3DF82" w14:textId="54025CA3" w:rsidR="00397AAE" w:rsidRDefault="00397AAE" w:rsidP="00397AAE">
      <w:pPr>
        <w:jc w:val="center"/>
        <w:rPr>
          <w:ins w:id="938" w:author="ASAD MAHMOOD" w:date="2020-05-18T00:44:00Z"/>
        </w:rPr>
      </w:pPr>
    </w:p>
    <w:p w14:paraId="79A8ADF5" w14:textId="31D5FF6D" w:rsidR="00397AAE" w:rsidRDefault="00311BEF" w:rsidP="00397AAE">
      <w:pPr>
        <w:pStyle w:val="ListParagraph"/>
        <w:numPr>
          <w:ilvl w:val="0"/>
          <w:numId w:val="42"/>
        </w:numPr>
        <w:rPr>
          <w:ins w:id="939" w:author="ASAD MAHMOOD" w:date="2020-05-18T00:46:00Z"/>
        </w:rPr>
      </w:pPr>
      <w:ins w:id="940" w:author="ASAD MAHMOOD" w:date="2020-05-18T00:46:00Z">
        <w:r>
          <w:t xml:space="preserve">Annotate the nyc-doc-40.txt post and compare your result with the annotated post below. Don’t forget to </w:t>
        </w:r>
        <w:r w:rsidRPr="00A13F3F">
          <w:rPr>
            <w:b/>
            <w:bCs/>
          </w:rPr>
          <w:t>Save</w:t>
        </w:r>
        <w:r>
          <w:t xml:space="preserve"> your annotation and click </w:t>
        </w:r>
        <w:r w:rsidRPr="00A13F3F">
          <w:rPr>
            <w:b/>
            <w:bCs/>
          </w:rPr>
          <w:t>Open document list</w:t>
        </w:r>
        <w:r>
          <w:t xml:space="preserve"> when you’re done annotating this post.</w:t>
        </w:r>
      </w:ins>
    </w:p>
    <w:p w14:paraId="79B4D941" w14:textId="41AEBB81" w:rsidR="00311BEF" w:rsidRDefault="00311BEF" w:rsidP="00311BEF">
      <w:pPr>
        <w:ind w:left="360"/>
        <w:jc w:val="center"/>
        <w:rPr>
          <w:ins w:id="941" w:author="ASAD MAHMOOD" w:date="2020-05-18T00:44:00Z"/>
        </w:rPr>
        <w:pPrChange w:id="942" w:author="ASAD MAHMOOD" w:date="2020-05-18T00:47:00Z">
          <w:pPr/>
        </w:pPrChange>
      </w:pPr>
      <w:ins w:id="943" w:author="ASAD MAHMOOD" w:date="2020-05-18T00:46:00Z">
        <w:r>
          <w:rPr>
            <w:noProof/>
          </w:rPr>
          <w:lastRenderedPageBreak/>
          <w:drawing>
            <wp:inline distT="0" distB="0" distL="0" distR="0" wp14:anchorId="675C0C9E" wp14:editId="3700E257">
              <wp:extent cx="4254500" cy="2417247"/>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ab1-5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94422" cy="2439929"/>
                      </a:xfrm>
                      <a:prstGeom prst="rect">
                        <a:avLst/>
                      </a:prstGeom>
                    </pic:spPr>
                  </pic:pic>
                </a:graphicData>
              </a:graphic>
            </wp:inline>
          </w:drawing>
        </w:r>
      </w:ins>
    </w:p>
    <w:p w14:paraId="04FEE245" w14:textId="45C207A3" w:rsidR="00786A67" w:rsidDel="006C2DFA" w:rsidRDefault="006C2DFA" w:rsidP="006C2DFA">
      <w:pPr>
        <w:pStyle w:val="ListParagraph"/>
        <w:numPr>
          <w:ilvl w:val="0"/>
          <w:numId w:val="42"/>
        </w:numPr>
        <w:rPr>
          <w:del w:id="944" w:author="ASAD MAHMOOD" w:date="2020-05-18T00:32:00Z"/>
        </w:rPr>
      </w:pPr>
      <w:ins w:id="945" w:author="ASAD MAHMOOD" w:date="2020-05-18T00:47:00Z">
        <w:r>
          <w:t xml:space="preserve">Click the </w:t>
        </w:r>
        <w:r w:rsidRPr="00A13F3F">
          <w:rPr>
            <w:b/>
            <w:bCs/>
          </w:rPr>
          <w:t>Open</w:t>
        </w:r>
        <w:r>
          <w:t xml:space="preserve"> link on the </w:t>
        </w:r>
      </w:ins>
      <w:ins w:id="946" w:author="ASAD MAHMOOD" w:date="2020-05-18T00:48:00Z">
        <w:r>
          <w:t>LA-doc-2.doc</w:t>
        </w:r>
      </w:ins>
      <w:ins w:id="947" w:author="ASAD MAHMOOD" w:date="2020-05-18T00:47:00Z">
        <w:r>
          <w:t xml:space="preserve"> row.</w:t>
        </w:r>
      </w:ins>
      <w:del w:id="948" w:author="ASAD MAHMOOD" w:date="2020-05-18T00:32:00Z">
        <w:r w:rsidR="00786A67" w:rsidDel="002E79A7">
          <w:delText xml:space="preserve">The </w:delText>
        </w:r>
        <w:r w:rsidR="00786A67" w:rsidRPr="006C2DFA" w:rsidDel="002E79A7">
          <w:rPr>
            <w:b/>
            <w:bCs/>
            <w:rPrChange w:id="949" w:author="ASAD MAHMOOD" w:date="2020-05-18T00:47:00Z">
              <w:rPr>
                <w:b/>
                <w:bCs/>
              </w:rPr>
            </w:rPrChange>
          </w:rPr>
          <w:delText>dialog skill</w:delText>
        </w:r>
        <w:r w:rsidR="00786A67" w:rsidDel="002E79A7">
          <w:delText xml:space="preserve"> interprets the user input and directs the flow of the conversation. The dialog gathers any information it needs to respond or perform a transaction on the user’s behalf. </w:delText>
        </w:r>
        <w:r w:rsidR="007719CD" w:rsidDel="002E79A7">
          <w:delText xml:space="preserve">This skill understands typical questions or requests from users and answers or fulfills them by following a dialog that is scripted by you. </w:delText>
        </w:r>
      </w:del>
    </w:p>
    <w:p w14:paraId="3FABD161" w14:textId="77777777" w:rsidR="006C2DFA" w:rsidRDefault="006C2DFA" w:rsidP="006C2DFA">
      <w:pPr>
        <w:pStyle w:val="ListParagraph"/>
        <w:numPr>
          <w:ilvl w:val="0"/>
          <w:numId w:val="42"/>
        </w:numPr>
        <w:rPr>
          <w:ins w:id="950" w:author="ASAD MAHMOOD" w:date="2020-05-18T00:48:00Z"/>
        </w:rPr>
      </w:pPr>
    </w:p>
    <w:p w14:paraId="5E284582" w14:textId="4DCB16AB" w:rsidR="006C2DFA" w:rsidRDefault="00051242" w:rsidP="00051242">
      <w:pPr>
        <w:jc w:val="center"/>
        <w:rPr>
          <w:ins w:id="951" w:author="ASAD MAHMOOD" w:date="2020-05-18T00:50:00Z"/>
        </w:rPr>
      </w:pPr>
      <w:ins w:id="952" w:author="ASAD MAHMOOD" w:date="2020-05-18T00:49:00Z">
        <w:r>
          <w:rPr>
            <w:noProof/>
          </w:rPr>
          <w:drawing>
            <wp:inline distT="0" distB="0" distL="0" distR="0" wp14:anchorId="3A13452C" wp14:editId="520FF2A3">
              <wp:extent cx="4330700" cy="968393"/>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ab1-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81110" cy="979665"/>
                      </a:xfrm>
                      <a:prstGeom prst="rect">
                        <a:avLst/>
                      </a:prstGeom>
                    </pic:spPr>
                  </pic:pic>
                </a:graphicData>
              </a:graphic>
            </wp:inline>
          </w:drawing>
        </w:r>
      </w:ins>
    </w:p>
    <w:p w14:paraId="2A3D120C" w14:textId="0A6F3B41" w:rsidR="00073A80" w:rsidRDefault="00073A80" w:rsidP="00073A80">
      <w:pPr>
        <w:pStyle w:val="ListParagraph"/>
        <w:numPr>
          <w:ilvl w:val="0"/>
          <w:numId w:val="42"/>
        </w:numPr>
        <w:rPr>
          <w:ins w:id="953" w:author="ASAD MAHMOOD" w:date="2020-05-18T00:58:00Z"/>
        </w:rPr>
        <w:pPrChange w:id="954" w:author="ASAD MAHMOOD" w:date="2020-05-18T00:58:00Z">
          <w:pPr>
            <w:pStyle w:val="ListParagraph"/>
            <w:numPr>
              <w:numId w:val="43"/>
            </w:numPr>
            <w:ind w:hanging="360"/>
          </w:pPr>
        </w:pPrChange>
      </w:pPr>
      <w:ins w:id="955" w:author="ASAD MAHMOOD" w:date="2020-05-18T00:58:00Z">
        <w:r>
          <w:t xml:space="preserve">Annotate the nyc-doc-40.txt post and compare your result with the annotated post below. Don’t forget to </w:t>
        </w:r>
        <w:r w:rsidRPr="00073A80">
          <w:rPr>
            <w:b/>
            <w:bCs/>
            <w:rPrChange w:id="956" w:author="ASAD MAHMOOD" w:date="2020-05-18T00:58:00Z">
              <w:rPr>
                <w:b/>
                <w:bCs/>
              </w:rPr>
            </w:rPrChange>
          </w:rPr>
          <w:t>Save</w:t>
        </w:r>
        <w:r>
          <w:t xml:space="preserve"> your annotation and click </w:t>
        </w:r>
        <w:r w:rsidRPr="00073A80">
          <w:rPr>
            <w:b/>
            <w:bCs/>
            <w:rPrChange w:id="957" w:author="ASAD MAHMOOD" w:date="2020-05-18T00:58:00Z">
              <w:rPr>
                <w:b/>
                <w:bCs/>
              </w:rPr>
            </w:rPrChange>
          </w:rPr>
          <w:t>Open document list</w:t>
        </w:r>
        <w:r>
          <w:t xml:space="preserve"> when you’re done annotating this post.</w:t>
        </w:r>
      </w:ins>
    </w:p>
    <w:p w14:paraId="1990507E" w14:textId="73E4905A" w:rsidR="00F14F84" w:rsidRDefault="00EE02F1" w:rsidP="00EE02F1">
      <w:pPr>
        <w:jc w:val="center"/>
        <w:rPr>
          <w:ins w:id="958" w:author="ASAD MAHMOOD" w:date="2020-05-18T00:48:00Z"/>
        </w:rPr>
        <w:pPrChange w:id="959" w:author="ASAD MAHMOOD" w:date="2020-05-18T01:00:00Z">
          <w:pPr>
            <w:pStyle w:val="ListParagraph"/>
            <w:numPr>
              <w:numId w:val="34"/>
            </w:numPr>
            <w:ind w:hanging="360"/>
          </w:pPr>
        </w:pPrChange>
      </w:pPr>
      <w:ins w:id="960" w:author="ASAD MAHMOOD" w:date="2020-05-18T01:00:00Z">
        <w:r>
          <w:rPr>
            <w:noProof/>
          </w:rPr>
          <w:drawing>
            <wp:inline distT="0" distB="0" distL="0" distR="0" wp14:anchorId="2282CFAD" wp14:editId="7A75478B">
              <wp:extent cx="4203700" cy="2397367"/>
              <wp:effectExtent l="0" t="0" r="0" b="317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ab1-5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1284" cy="2418801"/>
                      </a:xfrm>
                      <a:prstGeom prst="rect">
                        <a:avLst/>
                      </a:prstGeom>
                    </pic:spPr>
                  </pic:pic>
                </a:graphicData>
              </a:graphic>
            </wp:inline>
          </w:drawing>
        </w:r>
      </w:ins>
    </w:p>
    <w:p w14:paraId="3E826D7D" w14:textId="212023DC" w:rsidR="00786A67" w:rsidDel="003A3731" w:rsidRDefault="003A3731" w:rsidP="003A3731">
      <w:pPr>
        <w:rPr>
          <w:del w:id="961" w:author="ASAD MAHMOOD" w:date="2020-05-18T00:32:00Z"/>
        </w:rPr>
      </w:pPr>
      <w:ins w:id="962" w:author="ASAD MAHMOOD" w:date="2020-05-18T01:01:00Z">
        <w:r>
          <w:t>All 5 d</w:t>
        </w:r>
      </w:ins>
      <w:ins w:id="963" w:author="ASAD MAHMOOD" w:date="2020-05-18T01:02:00Z">
        <w:r>
          <w:t>ocuments have now been manually annotated. However</w:t>
        </w:r>
      </w:ins>
      <w:ins w:id="964" w:author="ASAD MAHMOOD" w:date="2020-05-18T01:04:00Z">
        <w:r w:rsidR="00D702F2">
          <w:t>,</w:t>
        </w:r>
      </w:ins>
      <w:ins w:id="965" w:author="ASAD MAHMOOD" w:date="2020-05-18T01:02:00Z">
        <w:r>
          <w:t xml:space="preserve"> we will need a much larger set of documents in order to train and create a machine learning model. In the next exercise, we will upload the complete corpus</w:t>
        </w:r>
      </w:ins>
      <w:ins w:id="966" w:author="ASAD MAHMOOD" w:date="2020-05-18T01:03:00Z">
        <w:r>
          <w:t xml:space="preserve"> of documents and create an entity recognition model. </w:t>
        </w:r>
      </w:ins>
      <w:del w:id="967" w:author="ASAD MAHMOOD" w:date="2020-05-18T00:32:00Z">
        <w:r w:rsidR="00786A67" w:rsidDel="002E79A7">
          <w:delText xml:space="preserve">The </w:delText>
        </w:r>
        <w:r w:rsidR="00786A67" w:rsidRPr="003A3731" w:rsidDel="002E79A7">
          <w:rPr>
            <w:b/>
            <w:bCs/>
            <w:rPrChange w:id="968" w:author="ASAD MAHMOOD" w:date="2020-05-18T01:01:00Z">
              <w:rPr>
                <w:b/>
                <w:bCs/>
              </w:rPr>
            </w:rPrChange>
          </w:rPr>
          <w:delText>search skill</w:delText>
        </w:r>
        <w:r w:rsidR="00786A67" w:rsidDel="002E79A7">
          <w:delText xml:space="preserve"> routes complex customer queries to Watson Discovery. Watson Discovery</w:delText>
        </w:r>
        <w:r w:rsidR="007719CD" w:rsidDel="002E79A7">
          <w:delText xml:space="preserve">. Watson Discovery treats the user input as a search query. It finds information relevant to the query from the configured data sources, extracts the passage, and returns it so the assistant can share the information with the user as its response. </w:delText>
        </w:r>
      </w:del>
    </w:p>
    <w:p w14:paraId="7498C53C" w14:textId="23D392E6" w:rsidR="003A3731" w:rsidRDefault="003A3731" w:rsidP="003A3731">
      <w:pPr>
        <w:rPr>
          <w:ins w:id="969" w:author="ASAD MAHMOOD" w:date="2020-05-18T01:03:00Z"/>
        </w:rPr>
      </w:pPr>
    </w:p>
    <w:p w14:paraId="06B73E07" w14:textId="759CF5FF" w:rsidR="003A3731" w:rsidRDefault="003A3731" w:rsidP="003A3731">
      <w:pPr>
        <w:pStyle w:val="ListParagraph"/>
        <w:numPr>
          <w:ilvl w:val="0"/>
          <w:numId w:val="42"/>
        </w:numPr>
        <w:rPr>
          <w:ins w:id="970" w:author="ASAD MAHMOOD" w:date="2020-05-18T01:05:00Z"/>
        </w:rPr>
      </w:pPr>
      <w:ins w:id="971" w:author="ASAD MAHMOOD" w:date="2020-05-18T01:03:00Z">
        <w:r>
          <w:t xml:space="preserve">Click </w:t>
        </w:r>
      </w:ins>
      <w:ins w:id="972" w:author="ASAD MAHMOOD" w:date="2020-05-18T01:08:00Z">
        <w:r w:rsidR="00B306A2">
          <w:rPr>
            <w:b/>
            <w:bCs/>
          </w:rPr>
          <w:t>Annotations</w:t>
        </w:r>
      </w:ins>
      <w:ins w:id="973" w:author="ASAD MAHMOOD" w:date="2020-05-18T01:03:00Z">
        <w:r>
          <w:t xml:space="preserve"> to return to the Annotations screen.</w:t>
        </w:r>
      </w:ins>
    </w:p>
    <w:p w14:paraId="4042A670" w14:textId="327FA7B9" w:rsidR="00271A81" w:rsidRDefault="00271A81" w:rsidP="00271A81">
      <w:pPr>
        <w:rPr>
          <w:ins w:id="974" w:author="ASAD MAHMOOD" w:date="2020-05-18T01:08:00Z"/>
        </w:rPr>
      </w:pPr>
    </w:p>
    <w:p w14:paraId="75C1DEC6" w14:textId="756093B1" w:rsidR="00342F62" w:rsidRDefault="00342F62" w:rsidP="00F90A25">
      <w:pPr>
        <w:jc w:val="center"/>
        <w:rPr>
          <w:ins w:id="975" w:author="ASAD MAHMOOD" w:date="2020-05-18T01:10:00Z"/>
        </w:rPr>
      </w:pPr>
      <w:ins w:id="976" w:author="ASAD MAHMOOD" w:date="2020-05-18T01:09:00Z">
        <w:r>
          <w:rPr>
            <w:noProof/>
          </w:rPr>
          <w:lastRenderedPageBreak/>
          <w:drawing>
            <wp:inline distT="0" distB="0" distL="0" distR="0" wp14:anchorId="6B4C2C99" wp14:editId="3E51586C">
              <wp:extent cx="4634853" cy="1981200"/>
              <wp:effectExtent l="0" t="0" r="127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ab1-5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94383" cy="2006647"/>
                      </a:xfrm>
                      <a:prstGeom prst="rect">
                        <a:avLst/>
                      </a:prstGeom>
                    </pic:spPr>
                  </pic:pic>
                </a:graphicData>
              </a:graphic>
            </wp:inline>
          </w:drawing>
        </w:r>
      </w:ins>
    </w:p>
    <w:p w14:paraId="150ED887" w14:textId="5119B1D9" w:rsidR="00F90A25" w:rsidRDefault="00F90A25" w:rsidP="00903B2F">
      <w:pPr>
        <w:pStyle w:val="Heading1"/>
        <w:rPr>
          <w:ins w:id="977" w:author="ASAD MAHMOOD" w:date="2020-05-18T01:21:00Z"/>
          <w:rFonts w:eastAsia="Times New Roman"/>
        </w:rPr>
        <w:pPrChange w:id="978" w:author="ASAD MAHMOOD" w:date="2020-05-18T03:24:00Z">
          <w:pPr/>
        </w:pPrChange>
      </w:pPr>
      <w:bookmarkStart w:id="979" w:name="_Toc40664726"/>
      <w:ins w:id="980" w:author="ASAD MAHMOOD" w:date="2020-05-18T01:10:00Z">
        <w:r w:rsidRPr="00F90A25">
          <w:rPr>
            <w:rPrChange w:id="981" w:author="ASAD MAHMOOD" w:date="2020-05-18T01:11:00Z">
              <w:rPr>
                <w:b/>
                <w:bCs/>
              </w:rPr>
            </w:rPrChange>
          </w:rPr>
          <w:t xml:space="preserve">Exercise 7: </w:t>
        </w:r>
        <w:r w:rsidRPr="00F90A25">
          <w:rPr>
            <w:rFonts w:eastAsia="Times New Roman"/>
            <w:rPrChange w:id="982" w:author="ASAD MAHMOOD" w:date="2020-05-18T01:11:00Z">
              <w:rPr>
                <w:rFonts w:eastAsia="Times New Roman" w:cs="Times New Roman"/>
                <w:szCs w:val="24"/>
              </w:rPr>
            </w:rPrChange>
          </w:rPr>
          <w:t xml:space="preserve">Train and </w:t>
        </w:r>
      </w:ins>
      <w:ins w:id="983" w:author="ASAD MAHMOOD" w:date="2020-05-18T01:11:00Z">
        <w:r w:rsidR="00AF68FD">
          <w:rPr>
            <w:rFonts w:eastAsia="Times New Roman"/>
          </w:rPr>
          <w:t>create</w:t>
        </w:r>
      </w:ins>
      <w:ins w:id="984" w:author="ASAD MAHMOOD" w:date="2020-05-18T01:10:00Z">
        <w:r w:rsidRPr="00F90A25">
          <w:rPr>
            <w:rFonts w:eastAsia="Times New Roman"/>
            <w:rPrChange w:id="985" w:author="ASAD MAHMOOD" w:date="2020-05-18T01:11:00Z">
              <w:rPr>
                <w:rFonts w:eastAsia="Times New Roman" w:cs="Times New Roman"/>
                <w:szCs w:val="24"/>
              </w:rPr>
            </w:rPrChange>
          </w:rPr>
          <w:t xml:space="preserve"> a machine learning (ML) annotator</w:t>
        </w:r>
      </w:ins>
      <w:bookmarkEnd w:id="979"/>
    </w:p>
    <w:p w14:paraId="5E28E110" w14:textId="77777777" w:rsidR="003A3280" w:rsidRDefault="003A3280" w:rsidP="00F90A25">
      <w:pPr>
        <w:rPr>
          <w:ins w:id="986" w:author="ASAD MAHMOOD" w:date="2020-05-18T03:08:00Z"/>
          <w:rFonts w:eastAsia="Times New Roman" w:cs="Times New Roman"/>
          <w:szCs w:val="24"/>
        </w:rPr>
      </w:pPr>
    </w:p>
    <w:p w14:paraId="61C8BA5B" w14:textId="27D62A7E" w:rsidR="008C357E" w:rsidRDefault="00323CFF" w:rsidP="00F90A25">
      <w:pPr>
        <w:rPr>
          <w:ins w:id="987" w:author="ASAD MAHMOOD" w:date="2020-05-18T01:27:00Z"/>
          <w:rFonts w:eastAsia="Times New Roman" w:cs="Times New Roman"/>
          <w:szCs w:val="24"/>
        </w:rPr>
      </w:pPr>
      <w:ins w:id="988" w:author="ASAD MAHMOOD" w:date="2020-05-18T01:23:00Z">
        <w:r>
          <w:rPr>
            <w:rFonts w:eastAsia="Times New Roman" w:cs="Times New Roman"/>
            <w:szCs w:val="24"/>
          </w:rPr>
          <w:t xml:space="preserve">As stated above, we will require a much larger set of </w:t>
        </w:r>
      </w:ins>
      <w:ins w:id="989" w:author="ASAD MAHMOOD" w:date="2020-05-18T01:24:00Z">
        <w:r>
          <w:rPr>
            <w:rFonts w:eastAsia="Times New Roman" w:cs="Times New Roman"/>
            <w:szCs w:val="24"/>
          </w:rPr>
          <w:t xml:space="preserve">documents in order to create a machine learning annotator. Although we can provide a folder with all of the social media posts extracted for each of the 5 cities and </w:t>
        </w:r>
      </w:ins>
      <w:ins w:id="990" w:author="ASAD MAHMOOD" w:date="2020-05-18T01:27:00Z">
        <w:r>
          <w:rPr>
            <w:rFonts w:eastAsia="Times New Roman" w:cs="Times New Roman"/>
            <w:szCs w:val="24"/>
          </w:rPr>
          <w:t>instruct</w:t>
        </w:r>
      </w:ins>
      <w:ins w:id="991" w:author="ASAD MAHMOOD" w:date="2020-05-18T01:24:00Z">
        <w:r>
          <w:rPr>
            <w:rFonts w:eastAsia="Times New Roman" w:cs="Times New Roman"/>
            <w:szCs w:val="24"/>
          </w:rPr>
          <w:t xml:space="preserve"> you annotate each post one by one, we have already done all of the hard work for you and</w:t>
        </w:r>
      </w:ins>
      <w:ins w:id="992" w:author="ASAD MAHMOOD" w:date="2020-05-18T01:25:00Z">
        <w:r>
          <w:rPr>
            <w:rFonts w:eastAsia="Times New Roman" w:cs="Times New Roman"/>
            <w:szCs w:val="24"/>
          </w:rPr>
          <w:t xml:space="preserve"> have prepared a zip </w:t>
        </w:r>
      </w:ins>
      <w:ins w:id="993" w:author="ASAD MAHMOOD" w:date="2020-05-18T01:26:00Z">
        <w:r>
          <w:rPr>
            <w:rFonts w:eastAsia="Times New Roman" w:cs="Times New Roman"/>
            <w:szCs w:val="24"/>
          </w:rPr>
          <w:t>file</w:t>
        </w:r>
      </w:ins>
      <w:ins w:id="994" w:author="ASAD MAHMOOD" w:date="2020-05-18T01:25:00Z">
        <w:r>
          <w:rPr>
            <w:rFonts w:eastAsia="Times New Roman" w:cs="Times New Roman"/>
            <w:szCs w:val="24"/>
          </w:rPr>
          <w:t xml:space="preserve"> containing the entire corpus of documents called Lab1-WKS</w:t>
        </w:r>
      </w:ins>
      <w:ins w:id="995" w:author="ASAD MAHMOOD" w:date="2020-05-18T01:26:00Z">
        <w:r>
          <w:rPr>
            <w:rFonts w:eastAsia="Times New Roman" w:cs="Times New Roman"/>
            <w:szCs w:val="24"/>
          </w:rPr>
          <w:t xml:space="preserve">.zip. </w:t>
        </w:r>
      </w:ins>
      <w:ins w:id="996" w:author="ASAD MAHMOOD" w:date="2020-05-18T01:27:00Z">
        <w:r>
          <w:rPr>
            <w:rFonts w:eastAsia="Times New Roman" w:cs="Times New Roman"/>
            <w:szCs w:val="24"/>
          </w:rPr>
          <w:t>Let’s upload this zip file to our workspace.</w:t>
        </w:r>
      </w:ins>
    </w:p>
    <w:p w14:paraId="041FA7F2" w14:textId="4E4E3A29" w:rsidR="00323CFF" w:rsidRDefault="00323CFF" w:rsidP="00323CFF">
      <w:pPr>
        <w:pStyle w:val="ListParagraph"/>
        <w:numPr>
          <w:ilvl w:val="0"/>
          <w:numId w:val="44"/>
        </w:numPr>
        <w:rPr>
          <w:ins w:id="997" w:author="ASAD MAHMOOD" w:date="2020-05-18T01:27:00Z"/>
          <w:rFonts w:eastAsia="Times New Roman" w:cs="Times New Roman"/>
          <w:szCs w:val="24"/>
        </w:rPr>
      </w:pPr>
      <w:ins w:id="998" w:author="ASAD MAHMOOD" w:date="2020-05-18T01:27:00Z">
        <w:r>
          <w:rPr>
            <w:rFonts w:eastAsia="Times New Roman" w:cs="Times New Roman"/>
            <w:szCs w:val="24"/>
          </w:rPr>
          <w:t xml:space="preserve">Under Assets, click </w:t>
        </w:r>
        <w:r w:rsidRPr="00323CFF">
          <w:rPr>
            <w:rFonts w:eastAsia="Times New Roman" w:cs="Times New Roman"/>
            <w:b/>
            <w:bCs/>
            <w:szCs w:val="24"/>
            <w:rPrChange w:id="999" w:author="ASAD MAHMOOD" w:date="2020-05-18T01:27:00Z">
              <w:rPr>
                <w:rFonts w:eastAsia="Times New Roman" w:cs="Times New Roman"/>
                <w:szCs w:val="24"/>
              </w:rPr>
            </w:rPrChange>
          </w:rPr>
          <w:t>Documents</w:t>
        </w:r>
        <w:r>
          <w:rPr>
            <w:rFonts w:eastAsia="Times New Roman" w:cs="Times New Roman"/>
            <w:szCs w:val="24"/>
          </w:rPr>
          <w:t>.</w:t>
        </w:r>
      </w:ins>
    </w:p>
    <w:p w14:paraId="2A1A1335" w14:textId="2C46BDB2" w:rsidR="00323CFF" w:rsidRDefault="009529D6" w:rsidP="009529D6">
      <w:pPr>
        <w:jc w:val="center"/>
        <w:rPr>
          <w:ins w:id="1000" w:author="ASAD MAHMOOD" w:date="2020-05-18T01:28:00Z"/>
          <w:rFonts w:eastAsia="Times New Roman" w:cs="Times New Roman"/>
          <w:szCs w:val="24"/>
        </w:rPr>
      </w:pPr>
      <w:ins w:id="1001" w:author="ASAD MAHMOOD" w:date="2020-05-18T01:28:00Z">
        <w:r>
          <w:rPr>
            <w:rFonts w:eastAsia="Times New Roman" w:cs="Times New Roman"/>
            <w:noProof/>
            <w:szCs w:val="24"/>
          </w:rPr>
          <w:drawing>
            <wp:inline distT="0" distB="0" distL="0" distR="0" wp14:anchorId="6EFC4858" wp14:editId="019EF114">
              <wp:extent cx="5199592" cy="1562100"/>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ab1-5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730" cy="1584674"/>
                      </a:xfrm>
                      <a:prstGeom prst="rect">
                        <a:avLst/>
                      </a:prstGeom>
                    </pic:spPr>
                  </pic:pic>
                </a:graphicData>
              </a:graphic>
            </wp:inline>
          </w:drawing>
        </w:r>
      </w:ins>
    </w:p>
    <w:p w14:paraId="30E81F9F" w14:textId="59368970" w:rsidR="009529D6" w:rsidRDefault="001077A6" w:rsidP="009529D6">
      <w:pPr>
        <w:pStyle w:val="ListParagraph"/>
        <w:numPr>
          <w:ilvl w:val="0"/>
          <w:numId w:val="44"/>
        </w:numPr>
        <w:rPr>
          <w:ins w:id="1002" w:author="ASAD MAHMOOD" w:date="2020-05-18T01:30:00Z"/>
          <w:rFonts w:eastAsia="Times New Roman" w:cs="Times New Roman"/>
          <w:szCs w:val="24"/>
        </w:rPr>
      </w:pPr>
      <w:ins w:id="1003" w:author="ASAD MAHMOOD" w:date="2020-05-18T01:28:00Z">
        <w:r>
          <w:rPr>
            <w:rFonts w:eastAsia="Times New Roman" w:cs="Times New Roman"/>
            <w:szCs w:val="24"/>
          </w:rPr>
          <w:t xml:space="preserve">On the Documents screen, click </w:t>
        </w:r>
        <w:r w:rsidRPr="001077A6">
          <w:rPr>
            <w:rFonts w:eastAsia="Times New Roman" w:cs="Times New Roman"/>
            <w:b/>
            <w:bCs/>
            <w:szCs w:val="24"/>
            <w:rPrChange w:id="1004" w:author="ASAD MAHMOOD" w:date="2020-05-18T01:29:00Z">
              <w:rPr>
                <w:rFonts w:eastAsia="Times New Roman" w:cs="Times New Roman"/>
                <w:szCs w:val="24"/>
              </w:rPr>
            </w:rPrChange>
          </w:rPr>
          <w:t>Upload Document Sets</w:t>
        </w:r>
      </w:ins>
      <w:ins w:id="1005" w:author="ASAD MAHMOOD" w:date="2020-05-18T01:29:00Z">
        <w:r>
          <w:rPr>
            <w:rFonts w:eastAsia="Times New Roman" w:cs="Times New Roman"/>
            <w:szCs w:val="24"/>
          </w:rPr>
          <w:t>.</w:t>
        </w:r>
      </w:ins>
    </w:p>
    <w:p w14:paraId="1C436714" w14:textId="24AF5F60" w:rsidR="00B610D4" w:rsidRPr="00B610D4" w:rsidRDefault="00A542EC" w:rsidP="00A542EC">
      <w:pPr>
        <w:jc w:val="center"/>
        <w:rPr>
          <w:ins w:id="1006" w:author="ASAD MAHMOOD" w:date="2020-05-18T01:11:00Z"/>
          <w:rFonts w:eastAsia="Times New Roman" w:cs="Times New Roman"/>
          <w:szCs w:val="24"/>
          <w:rPrChange w:id="1007" w:author="ASAD MAHMOOD" w:date="2020-05-18T01:31:00Z">
            <w:rPr>
              <w:ins w:id="1008" w:author="ASAD MAHMOOD" w:date="2020-05-18T01:11:00Z"/>
              <w:rFonts w:eastAsia="Times New Roman" w:cs="Times New Roman"/>
              <w:b/>
              <w:bCs/>
              <w:sz w:val="32"/>
              <w:szCs w:val="32"/>
            </w:rPr>
          </w:rPrChange>
        </w:rPr>
        <w:pPrChange w:id="1009" w:author="ASAD MAHMOOD" w:date="2020-05-18T01:31:00Z">
          <w:pPr/>
        </w:pPrChange>
      </w:pPr>
      <w:ins w:id="1010" w:author="ASAD MAHMOOD" w:date="2020-05-18T01:31:00Z">
        <w:r>
          <w:rPr>
            <w:rFonts w:eastAsia="Times New Roman" w:cs="Times New Roman"/>
            <w:noProof/>
            <w:szCs w:val="24"/>
          </w:rPr>
          <w:drawing>
            <wp:inline distT="0" distB="0" distL="0" distR="0" wp14:anchorId="76EABB11" wp14:editId="2A5EF7FD">
              <wp:extent cx="5232400" cy="1308100"/>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ab1-5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32400" cy="1308100"/>
                      </a:xfrm>
                      <a:prstGeom prst="rect">
                        <a:avLst/>
                      </a:prstGeom>
                    </pic:spPr>
                  </pic:pic>
                </a:graphicData>
              </a:graphic>
            </wp:inline>
          </w:drawing>
        </w:r>
      </w:ins>
    </w:p>
    <w:p w14:paraId="5587A219" w14:textId="27B5417A" w:rsidR="00F90A25" w:rsidRDefault="00F1285C" w:rsidP="00A542EC">
      <w:pPr>
        <w:pStyle w:val="ListParagraph"/>
        <w:numPr>
          <w:ilvl w:val="0"/>
          <w:numId w:val="44"/>
        </w:numPr>
        <w:rPr>
          <w:ins w:id="1011" w:author="ASAD MAHMOOD" w:date="2020-05-18T01:32:00Z"/>
          <w:szCs w:val="24"/>
        </w:rPr>
      </w:pPr>
      <w:ins w:id="1012" w:author="ASAD MAHMOOD" w:date="2020-05-18T01:31:00Z">
        <w:r>
          <w:rPr>
            <w:szCs w:val="24"/>
          </w:rPr>
          <w:t xml:space="preserve">Click on the </w:t>
        </w:r>
        <w:r w:rsidRPr="00F1285C">
          <w:rPr>
            <w:b/>
            <w:bCs/>
            <w:szCs w:val="24"/>
            <w:rPrChange w:id="1013" w:author="ASAD MAHMOOD" w:date="2020-05-18T01:32:00Z">
              <w:rPr>
                <w:szCs w:val="24"/>
              </w:rPr>
            </w:rPrChange>
          </w:rPr>
          <w:t>Upload icon</w:t>
        </w:r>
        <w:r>
          <w:rPr>
            <w:szCs w:val="24"/>
          </w:rPr>
          <w:t xml:space="preserve"> and </w:t>
        </w:r>
      </w:ins>
      <w:ins w:id="1014" w:author="ASAD MAHMOOD" w:date="2020-05-18T01:32:00Z">
        <w:r>
          <w:rPr>
            <w:szCs w:val="24"/>
          </w:rPr>
          <w:t xml:space="preserve">select the </w:t>
        </w:r>
        <w:r w:rsidRPr="00F1285C">
          <w:rPr>
            <w:b/>
            <w:bCs/>
            <w:szCs w:val="24"/>
            <w:rPrChange w:id="1015" w:author="ASAD MAHMOOD" w:date="2020-05-18T01:32:00Z">
              <w:rPr>
                <w:szCs w:val="24"/>
              </w:rPr>
            </w:rPrChange>
          </w:rPr>
          <w:t>Lab1-WKS.zip</w:t>
        </w:r>
        <w:r>
          <w:rPr>
            <w:szCs w:val="24"/>
          </w:rPr>
          <w:t xml:space="preserve"> file</w:t>
        </w:r>
      </w:ins>
      <w:ins w:id="1016" w:author="ASAD MAHMOOD" w:date="2020-05-18T01:38:00Z">
        <w:r w:rsidR="00D26F13">
          <w:rPr>
            <w:szCs w:val="24"/>
          </w:rPr>
          <w:t xml:space="preserve"> and click </w:t>
        </w:r>
      </w:ins>
      <w:ins w:id="1017" w:author="ASAD MAHMOOD" w:date="2020-05-18T01:39:00Z">
        <w:r w:rsidR="00D26F13" w:rsidRPr="00D26F13">
          <w:rPr>
            <w:b/>
            <w:bCs/>
            <w:szCs w:val="24"/>
            <w:rPrChange w:id="1018" w:author="ASAD MAHMOOD" w:date="2020-05-18T01:39:00Z">
              <w:rPr>
                <w:szCs w:val="24"/>
              </w:rPr>
            </w:rPrChange>
          </w:rPr>
          <w:t>Open</w:t>
        </w:r>
        <w:r w:rsidR="00D26F13">
          <w:rPr>
            <w:szCs w:val="24"/>
          </w:rPr>
          <w:t xml:space="preserve">. </w:t>
        </w:r>
      </w:ins>
    </w:p>
    <w:p w14:paraId="12693881" w14:textId="185C7F20" w:rsidR="00F1285C" w:rsidRDefault="007A4CC6" w:rsidP="007A4CC6">
      <w:pPr>
        <w:jc w:val="center"/>
        <w:rPr>
          <w:ins w:id="1019" w:author="ASAD MAHMOOD" w:date="2020-05-18T01:35:00Z"/>
          <w:szCs w:val="24"/>
        </w:rPr>
      </w:pPr>
      <w:ins w:id="1020" w:author="ASAD MAHMOOD" w:date="2020-05-18T01:32:00Z">
        <w:r>
          <w:rPr>
            <w:noProof/>
            <w:szCs w:val="24"/>
          </w:rPr>
          <w:lastRenderedPageBreak/>
          <w:drawing>
            <wp:inline distT="0" distB="0" distL="0" distR="0" wp14:anchorId="67D505FA" wp14:editId="666E9672">
              <wp:extent cx="3134671" cy="2755900"/>
              <wp:effectExtent l="0" t="0" r="254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ab1-5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58468" cy="2776822"/>
                      </a:xfrm>
                      <a:prstGeom prst="rect">
                        <a:avLst/>
                      </a:prstGeom>
                    </pic:spPr>
                  </pic:pic>
                </a:graphicData>
              </a:graphic>
            </wp:inline>
          </w:drawing>
        </w:r>
      </w:ins>
    </w:p>
    <w:p w14:paraId="2F85BCC7" w14:textId="7AAA0F63" w:rsidR="007A4CC6" w:rsidRDefault="00D26F13" w:rsidP="00D26F13">
      <w:pPr>
        <w:pStyle w:val="ListParagraph"/>
        <w:jc w:val="center"/>
        <w:rPr>
          <w:ins w:id="1021" w:author="ASAD MAHMOOD" w:date="2020-05-18T01:40:00Z"/>
          <w:szCs w:val="24"/>
        </w:rPr>
      </w:pPr>
      <w:ins w:id="1022" w:author="ASAD MAHMOOD" w:date="2020-05-18T01:38:00Z">
        <w:r>
          <w:rPr>
            <w:noProof/>
            <w:szCs w:val="24"/>
          </w:rPr>
          <w:drawing>
            <wp:inline distT="0" distB="0" distL="0" distR="0" wp14:anchorId="4DF8DFCC" wp14:editId="000DEFD0">
              <wp:extent cx="5486400" cy="873760"/>
              <wp:effectExtent l="0" t="0" r="0" b="2540"/>
              <wp:docPr id="81" name="Picture 8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1-5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93684" cy="874920"/>
                      </a:xfrm>
                      <a:prstGeom prst="rect">
                        <a:avLst/>
                      </a:prstGeom>
                    </pic:spPr>
                  </pic:pic>
                </a:graphicData>
              </a:graphic>
            </wp:inline>
          </w:drawing>
        </w:r>
      </w:ins>
    </w:p>
    <w:p w14:paraId="691D44F8" w14:textId="77777777" w:rsidR="0024484A" w:rsidRPr="00E86AA2" w:rsidRDefault="0024484A" w:rsidP="00D26F13">
      <w:pPr>
        <w:pStyle w:val="ListParagraph"/>
        <w:jc w:val="center"/>
        <w:rPr>
          <w:ins w:id="1023" w:author="ASAD MAHMOOD" w:date="2020-05-18T01:03:00Z"/>
          <w:szCs w:val="24"/>
          <w:rPrChange w:id="1024" w:author="ASAD MAHMOOD" w:date="2020-05-18T01:35:00Z">
            <w:rPr>
              <w:ins w:id="1025" w:author="ASAD MAHMOOD" w:date="2020-05-18T01:03:00Z"/>
            </w:rPr>
          </w:rPrChange>
        </w:rPr>
        <w:pPrChange w:id="1026" w:author="ASAD MAHMOOD" w:date="2020-05-18T01:38:00Z">
          <w:pPr>
            <w:pStyle w:val="ListParagraph"/>
            <w:numPr>
              <w:numId w:val="42"/>
            </w:numPr>
            <w:ind w:hanging="360"/>
          </w:pPr>
        </w:pPrChange>
      </w:pPr>
    </w:p>
    <w:p w14:paraId="2095B809" w14:textId="22EBCF9D" w:rsidR="003A3731" w:rsidRDefault="0096024A" w:rsidP="0096024A">
      <w:pPr>
        <w:pStyle w:val="ListParagraph"/>
        <w:numPr>
          <w:ilvl w:val="0"/>
          <w:numId w:val="44"/>
        </w:numPr>
        <w:rPr>
          <w:ins w:id="1027" w:author="ASAD MAHMOOD" w:date="2020-05-18T01:40:00Z"/>
        </w:rPr>
      </w:pPr>
      <w:ins w:id="1028" w:author="ASAD MAHMOOD" w:date="2020-05-18T01:39:00Z">
        <w:r>
          <w:t xml:space="preserve">Click the box next to </w:t>
        </w:r>
        <w:r w:rsidRPr="0096024A">
          <w:rPr>
            <w:b/>
            <w:bCs/>
            <w:rPrChange w:id="1029" w:author="ASAD MAHMOOD" w:date="2020-05-18T01:40:00Z">
              <w:rPr/>
            </w:rPrChange>
          </w:rPr>
          <w:t xml:space="preserve">Upload corpus documents and include ground truth (upload the original </w:t>
        </w:r>
      </w:ins>
      <w:ins w:id="1030" w:author="ASAD MAHMOOD" w:date="2020-05-18T01:40:00Z">
        <w:r w:rsidRPr="0096024A">
          <w:rPr>
            <w:b/>
            <w:bCs/>
            <w:rPrChange w:id="1031" w:author="ASAD MAHMOOD" w:date="2020-05-18T01:40:00Z">
              <w:rPr/>
            </w:rPrChange>
          </w:rPr>
          <w:t>workspace’s type system first)</w:t>
        </w:r>
        <w:r>
          <w:t xml:space="preserve"> and click </w:t>
        </w:r>
        <w:r w:rsidRPr="0096024A">
          <w:rPr>
            <w:b/>
            <w:bCs/>
            <w:rPrChange w:id="1032" w:author="ASAD MAHMOOD" w:date="2020-05-18T01:40:00Z">
              <w:rPr/>
            </w:rPrChange>
          </w:rPr>
          <w:t>Upload</w:t>
        </w:r>
        <w:r>
          <w:t>.</w:t>
        </w:r>
      </w:ins>
    </w:p>
    <w:p w14:paraId="4B8874A1" w14:textId="4773370A" w:rsidR="0024484A" w:rsidRDefault="00A45DD1" w:rsidP="00A45DD1">
      <w:pPr>
        <w:jc w:val="center"/>
        <w:rPr>
          <w:ins w:id="1033" w:author="ASAD MAHMOOD" w:date="2020-05-18T01:42:00Z"/>
        </w:rPr>
      </w:pPr>
      <w:ins w:id="1034" w:author="ASAD MAHMOOD" w:date="2020-05-18T01:42:00Z">
        <w:r>
          <w:rPr>
            <w:noProof/>
          </w:rPr>
          <w:drawing>
            <wp:inline distT="0" distB="0" distL="0" distR="0" wp14:anchorId="6C9C80B3" wp14:editId="08BE7D68">
              <wp:extent cx="2707936" cy="273050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ab1-5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29157" cy="2751898"/>
                      </a:xfrm>
                      <a:prstGeom prst="rect">
                        <a:avLst/>
                      </a:prstGeom>
                    </pic:spPr>
                  </pic:pic>
                </a:graphicData>
              </a:graphic>
            </wp:inline>
          </w:drawing>
        </w:r>
      </w:ins>
    </w:p>
    <w:p w14:paraId="2A1342F1" w14:textId="051BD0C1" w:rsidR="00A45DD1" w:rsidRDefault="00B02952" w:rsidP="00B02952">
      <w:pPr>
        <w:rPr>
          <w:ins w:id="1035" w:author="ASAD MAHMOOD" w:date="2020-05-18T01:59:00Z"/>
        </w:rPr>
      </w:pPr>
      <w:ins w:id="1036" w:author="ASAD MAHMOOD" w:date="2020-05-18T01:56:00Z">
        <w:r>
          <w:t xml:space="preserve">You should now </w:t>
        </w:r>
      </w:ins>
      <w:ins w:id="1037" w:author="ASAD MAHMOOD" w:date="2020-05-18T01:58:00Z">
        <w:r>
          <w:t xml:space="preserve">see </w:t>
        </w:r>
      </w:ins>
      <w:ins w:id="1038" w:author="ASAD MAHMOOD" w:date="2020-05-18T01:56:00Z">
        <w:r>
          <w:t>several new document sets on the Documents screen including an Im</w:t>
        </w:r>
      </w:ins>
      <w:ins w:id="1039" w:author="ASAD MAHMOOD" w:date="2020-05-18T01:57:00Z">
        <w:r>
          <w:t xml:space="preserve">port document set consisting of 368 posts that were just now added to the workspace. We will be using these newly uploaded documents to train and create a ML annotator. </w:t>
        </w:r>
      </w:ins>
    </w:p>
    <w:p w14:paraId="17243D27" w14:textId="644ACE1E" w:rsidR="00804EC4" w:rsidRDefault="00804EC4" w:rsidP="00B02952">
      <w:pPr>
        <w:rPr>
          <w:ins w:id="1040" w:author="ASAD MAHMOOD" w:date="2020-05-18T01:59:00Z"/>
        </w:rPr>
      </w:pPr>
    </w:p>
    <w:p w14:paraId="24D243A5" w14:textId="0E47715D" w:rsidR="00804EC4" w:rsidRDefault="004B038D" w:rsidP="003242CA">
      <w:pPr>
        <w:jc w:val="center"/>
        <w:rPr>
          <w:ins w:id="1041" w:author="ASAD MAHMOOD" w:date="2020-05-18T02:01:00Z"/>
        </w:rPr>
      </w:pPr>
      <w:ins w:id="1042" w:author="ASAD MAHMOOD" w:date="2020-05-18T02:00:00Z">
        <w:r>
          <w:rPr>
            <w:noProof/>
          </w:rPr>
          <w:lastRenderedPageBreak/>
          <w:drawing>
            <wp:inline distT="0" distB="0" distL="0" distR="0" wp14:anchorId="3746F2C5" wp14:editId="3AAFABB2">
              <wp:extent cx="4787900" cy="2144324"/>
              <wp:effectExtent l="0" t="0" r="0" b="2540"/>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ab1-6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7816" cy="2162201"/>
                      </a:xfrm>
                      <a:prstGeom prst="rect">
                        <a:avLst/>
                      </a:prstGeom>
                    </pic:spPr>
                  </pic:pic>
                </a:graphicData>
              </a:graphic>
            </wp:inline>
          </w:drawing>
        </w:r>
      </w:ins>
    </w:p>
    <w:p w14:paraId="65D4B055" w14:textId="60CF65E7" w:rsidR="003242CA" w:rsidRDefault="006A3684" w:rsidP="006A3684">
      <w:pPr>
        <w:pStyle w:val="ListParagraph"/>
        <w:numPr>
          <w:ilvl w:val="0"/>
          <w:numId w:val="44"/>
        </w:numPr>
        <w:rPr>
          <w:ins w:id="1043" w:author="ASAD MAHMOOD" w:date="2020-05-18T02:02:00Z"/>
        </w:rPr>
      </w:pPr>
      <w:ins w:id="1044" w:author="ASAD MAHMOOD" w:date="2020-05-18T02:02:00Z">
        <w:r>
          <w:t xml:space="preserve">Under Machine Learning Model, click on </w:t>
        </w:r>
        <w:r w:rsidRPr="006A3684">
          <w:rPr>
            <w:b/>
            <w:bCs/>
            <w:rPrChange w:id="1045" w:author="ASAD MAHMOOD" w:date="2020-05-18T02:02:00Z">
              <w:rPr/>
            </w:rPrChange>
          </w:rPr>
          <w:t>Performance</w:t>
        </w:r>
        <w:r>
          <w:t>.</w:t>
        </w:r>
      </w:ins>
    </w:p>
    <w:p w14:paraId="0F854695" w14:textId="3E40793E" w:rsidR="006A3684" w:rsidRDefault="002E60C6" w:rsidP="002E60C6">
      <w:pPr>
        <w:jc w:val="center"/>
        <w:rPr>
          <w:ins w:id="1046" w:author="ASAD MAHMOOD" w:date="2020-05-18T02:03:00Z"/>
        </w:rPr>
      </w:pPr>
      <w:ins w:id="1047" w:author="ASAD MAHMOOD" w:date="2020-05-18T02:03:00Z">
        <w:r>
          <w:rPr>
            <w:noProof/>
          </w:rPr>
          <w:drawing>
            <wp:inline distT="0" distB="0" distL="0" distR="0" wp14:anchorId="0FCFD59F" wp14:editId="5A6B1092">
              <wp:extent cx="3327400" cy="2683249"/>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ab1-6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52878" cy="2703795"/>
                      </a:xfrm>
                      <a:prstGeom prst="rect">
                        <a:avLst/>
                      </a:prstGeom>
                    </pic:spPr>
                  </pic:pic>
                </a:graphicData>
              </a:graphic>
            </wp:inline>
          </w:drawing>
        </w:r>
      </w:ins>
    </w:p>
    <w:p w14:paraId="4A7804D5" w14:textId="3CDFD9F3" w:rsidR="002E60C6" w:rsidRDefault="002E60C6" w:rsidP="002E60C6">
      <w:pPr>
        <w:pStyle w:val="ListParagraph"/>
        <w:numPr>
          <w:ilvl w:val="0"/>
          <w:numId w:val="44"/>
        </w:numPr>
        <w:rPr>
          <w:ins w:id="1048" w:author="ASAD MAHMOOD" w:date="2020-05-18T02:04:00Z"/>
        </w:rPr>
      </w:pPr>
      <w:ins w:id="1049" w:author="ASAD MAHMOOD" w:date="2020-05-18T02:04:00Z">
        <w:r>
          <w:t xml:space="preserve">On the Performance screen, click on </w:t>
        </w:r>
        <w:r w:rsidRPr="002E60C6">
          <w:rPr>
            <w:b/>
            <w:bCs/>
            <w:rPrChange w:id="1050" w:author="ASAD MAHMOOD" w:date="2020-05-18T02:04:00Z">
              <w:rPr/>
            </w:rPrChange>
          </w:rPr>
          <w:t>Train and evaluate</w:t>
        </w:r>
        <w:r>
          <w:t>.</w:t>
        </w:r>
      </w:ins>
    </w:p>
    <w:p w14:paraId="72B91CA3" w14:textId="26940EEC" w:rsidR="002E60C6" w:rsidRDefault="00C956AE" w:rsidP="00C956AE">
      <w:pPr>
        <w:jc w:val="center"/>
        <w:rPr>
          <w:ins w:id="1051" w:author="ASAD MAHMOOD" w:date="2020-05-18T01:58:00Z"/>
        </w:rPr>
        <w:pPrChange w:id="1052" w:author="ASAD MAHMOOD" w:date="2020-05-18T02:06:00Z">
          <w:pPr/>
        </w:pPrChange>
      </w:pPr>
      <w:ins w:id="1053" w:author="ASAD MAHMOOD" w:date="2020-05-18T02:06:00Z">
        <w:r>
          <w:rPr>
            <w:noProof/>
          </w:rPr>
          <w:drawing>
            <wp:inline distT="0" distB="0" distL="0" distR="0" wp14:anchorId="190D40D7" wp14:editId="11CCCA07">
              <wp:extent cx="5435600" cy="2214891"/>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ab1-6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61557" cy="2225468"/>
                      </a:xfrm>
                      <a:prstGeom prst="rect">
                        <a:avLst/>
                      </a:prstGeom>
                    </pic:spPr>
                  </pic:pic>
                </a:graphicData>
              </a:graphic>
            </wp:inline>
          </w:drawing>
        </w:r>
      </w:ins>
    </w:p>
    <w:p w14:paraId="56FF52D6" w14:textId="1C19CE29" w:rsidR="005F23BE" w:rsidRDefault="005F23BE" w:rsidP="00B02952">
      <w:pPr>
        <w:rPr>
          <w:ins w:id="1054" w:author="ASAD MAHMOOD" w:date="2020-05-18T01:58:00Z"/>
        </w:rPr>
      </w:pPr>
    </w:p>
    <w:p w14:paraId="2506BC62" w14:textId="6D53B13E" w:rsidR="005F23BE" w:rsidRDefault="00A42ABC" w:rsidP="00A42ABC">
      <w:pPr>
        <w:pStyle w:val="ListParagraph"/>
        <w:numPr>
          <w:ilvl w:val="0"/>
          <w:numId w:val="44"/>
        </w:numPr>
        <w:rPr>
          <w:ins w:id="1055" w:author="ASAD MAHMOOD" w:date="2020-05-18T02:14:00Z"/>
        </w:rPr>
      </w:pPr>
      <w:ins w:id="1056" w:author="ASAD MAHMOOD" w:date="2020-05-18T02:08:00Z">
        <w:r>
          <w:lastRenderedPageBreak/>
          <w:t xml:space="preserve">On the Select Training/Test/Blind Sets screen, choose </w:t>
        </w:r>
        <w:r w:rsidRPr="00A42ABC">
          <w:rPr>
            <w:b/>
            <w:bCs/>
            <w:rPrChange w:id="1057" w:author="ASAD MAHMOOD" w:date="2020-05-18T02:10:00Z">
              <w:rPr/>
            </w:rPrChange>
          </w:rPr>
          <w:t>Import</w:t>
        </w:r>
      </w:ins>
      <w:ins w:id="1058" w:author="ASAD MAHMOOD" w:date="2020-05-18T02:09:00Z">
        <w:r>
          <w:t xml:space="preserve">, change the </w:t>
        </w:r>
        <w:r w:rsidRPr="00A42ABC">
          <w:rPr>
            <w:b/>
            <w:bCs/>
            <w:rPrChange w:id="1059" w:author="ASAD MAHMOOD" w:date="2020-05-18T02:10:00Z">
              <w:rPr/>
            </w:rPrChange>
          </w:rPr>
          <w:t>Training Set</w:t>
        </w:r>
        <w:r>
          <w:t xml:space="preserve"> percentage to 85%, </w:t>
        </w:r>
        <w:r w:rsidRPr="00A42ABC">
          <w:rPr>
            <w:b/>
            <w:bCs/>
            <w:rPrChange w:id="1060" w:author="ASAD MAHMOOD" w:date="2020-05-18T02:10:00Z">
              <w:rPr/>
            </w:rPrChange>
          </w:rPr>
          <w:t>Test Set</w:t>
        </w:r>
        <w:r>
          <w:t xml:space="preserve"> to 10% and </w:t>
        </w:r>
        <w:r w:rsidRPr="00A42ABC">
          <w:rPr>
            <w:b/>
            <w:bCs/>
            <w:rPrChange w:id="1061" w:author="ASAD MAHMOOD" w:date="2020-05-18T02:10:00Z">
              <w:rPr/>
            </w:rPrChange>
          </w:rPr>
          <w:t>Blind Set</w:t>
        </w:r>
        <w:r>
          <w:t xml:space="preserve"> to 5%. </w:t>
        </w:r>
      </w:ins>
      <w:ins w:id="1062" w:author="ASAD MAHMOOD" w:date="2020-05-18T02:11:00Z">
        <w:r w:rsidR="00EC48ED">
          <w:t xml:space="preserve">Click </w:t>
        </w:r>
        <w:r w:rsidR="00EC48ED" w:rsidRPr="00EC48ED">
          <w:rPr>
            <w:b/>
            <w:bCs/>
            <w:rPrChange w:id="1063" w:author="ASAD MAHMOOD" w:date="2020-05-18T02:11:00Z">
              <w:rPr/>
            </w:rPrChange>
          </w:rPr>
          <w:t>Train &amp; Evaluate</w:t>
        </w:r>
        <w:r w:rsidR="00EC48ED">
          <w:t xml:space="preserve">. </w:t>
        </w:r>
      </w:ins>
    </w:p>
    <w:p w14:paraId="3EC38E6F" w14:textId="6F3C1C5A" w:rsidR="005360B3" w:rsidRDefault="005360B3" w:rsidP="005360B3">
      <w:pPr>
        <w:pStyle w:val="ListParagraph"/>
        <w:rPr>
          <w:ins w:id="1064" w:author="ASAD MAHMOOD" w:date="2020-05-18T02:14:00Z"/>
        </w:rPr>
      </w:pPr>
    </w:p>
    <w:p w14:paraId="70189557" w14:textId="073C2F60" w:rsidR="005360B3" w:rsidRDefault="005360B3" w:rsidP="005360B3">
      <w:pPr>
        <w:jc w:val="center"/>
        <w:rPr>
          <w:ins w:id="1065" w:author="ASAD MAHMOOD" w:date="2020-05-18T02:10:00Z"/>
        </w:rPr>
        <w:pPrChange w:id="1066" w:author="ASAD MAHMOOD" w:date="2020-05-18T02:14:00Z">
          <w:pPr>
            <w:pStyle w:val="ListParagraph"/>
            <w:numPr>
              <w:numId w:val="44"/>
            </w:numPr>
            <w:ind w:hanging="360"/>
          </w:pPr>
        </w:pPrChange>
      </w:pPr>
      <w:ins w:id="1067" w:author="ASAD MAHMOOD" w:date="2020-05-18T02:14:00Z">
        <w:r>
          <w:rPr>
            <w:noProof/>
          </w:rPr>
          <w:drawing>
            <wp:inline distT="0" distB="0" distL="0" distR="0" wp14:anchorId="2AF21EF0" wp14:editId="64F79D68">
              <wp:extent cx="4673600" cy="246812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ab1-6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9655" cy="2476599"/>
                      </a:xfrm>
                      <a:prstGeom prst="rect">
                        <a:avLst/>
                      </a:prstGeom>
                    </pic:spPr>
                  </pic:pic>
                </a:graphicData>
              </a:graphic>
            </wp:inline>
          </w:drawing>
        </w:r>
      </w:ins>
    </w:p>
    <w:p w14:paraId="581FF204" w14:textId="3E655AA8" w:rsidR="005F23BE" w:rsidRDefault="005C20BF" w:rsidP="00B02952">
      <w:pPr>
        <w:rPr>
          <w:ins w:id="1068" w:author="ASAD MAHMOOD" w:date="2020-05-18T02:15:00Z"/>
        </w:rPr>
      </w:pPr>
      <w:ins w:id="1069" w:author="ASAD MAHMOOD" w:date="2020-05-18T02:15:00Z">
        <w:r>
          <w:t>This will start the process of training and evaluating a machine learning annotator, which should take approximately 1</w:t>
        </w:r>
      </w:ins>
      <w:ins w:id="1070" w:author="ASAD MAHMOOD" w:date="2020-05-18T02:31:00Z">
        <w:r w:rsidR="0090131F">
          <w:t>4</w:t>
        </w:r>
      </w:ins>
      <w:ins w:id="1071" w:author="ASAD MAHMOOD" w:date="2020-05-18T02:15:00Z">
        <w:r>
          <w:t xml:space="preserve"> minutes to complete</w:t>
        </w:r>
      </w:ins>
      <w:ins w:id="1072" w:author="ASAD MAHMOOD" w:date="2020-05-18T02:18:00Z">
        <w:r w:rsidR="008F2B0B">
          <w:t>. Y</w:t>
        </w:r>
      </w:ins>
      <w:ins w:id="1073" w:author="ASAD MAHMOOD" w:date="2020-05-18T02:17:00Z">
        <w:r w:rsidR="008F2B0B">
          <w:t xml:space="preserve">ou will see a progress message on the top right corner of the screen detailing the </w:t>
        </w:r>
      </w:ins>
      <w:ins w:id="1074" w:author="ASAD MAHMOOD" w:date="2020-05-18T02:18:00Z">
        <w:r w:rsidR="008F2B0B">
          <w:t>current phase – training or evaluation – and the amount of time elapsed.</w:t>
        </w:r>
      </w:ins>
    </w:p>
    <w:p w14:paraId="617CEF7E" w14:textId="3BEF0CB3" w:rsidR="005C20BF" w:rsidRDefault="005C20BF" w:rsidP="00B02952">
      <w:pPr>
        <w:rPr>
          <w:ins w:id="1075" w:author="ASAD MAHMOOD" w:date="2020-05-18T02:32:00Z"/>
        </w:rPr>
      </w:pPr>
      <w:ins w:id="1076" w:author="ASAD MAHMOOD" w:date="2020-05-18T02:15:00Z">
        <w:r>
          <w:t xml:space="preserve">Once the model is created, you should see the </w:t>
        </w:r>
      </w:ins>
      <w:ins w:id="1077" w:author="ASAD MAHMOOD" w:date="2020-05-18T02:16:00Z">
        <w:r>
          <w:t>following on your Performance screen:</w:t>
        </w:r>
      </w:ins>
    </w:p>
    <w:p w14:paraId="5CC713F4" w14:textId="6E946CC2" w:rsidR="009F12D9" w:rsidRDefault="009F12D9" w:rsidP="009F12D9">
      <w:pPr>
        <w:jc w:val="center"/>
        <w:rPr>
          <w:ins w:id="1078" w:author="ASAD MAHMOOD" w:date="2020-05-18T02:33:00Z"/>
        </w:rPr>
      </w:pPr>
      <w:ins w:id="1079" w:author="ASAD MAHMOOD" w:date="2020-05-18T02:32:00Z">
        <w:r>
          <w:rPr>
            <w:noProof/>
          </w:rPr>
          <w:drawing>
            <wp:inline distT="0" distB="0" distL="0" distR="0" wp14:anchorId="441635F2" wp14:editId="515CC23D">
              <wp:extent cx="5143500" cy="3174573"/>
              <wp:effectExtent l="0" t="0" r="0" b="63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ab1-6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58089" cy="3183578"/>
                      </a:xfrm>
                      <a:prstGeom prst="rect">
                        <a:avLst/>
                      </a:prstGeom>
                    </pic:spPr>
                  </pic:pic>
                </a:graphicData>
              </a:graphic>
            </wp:inline>
          </w:drawing>
        </w:r>
      </w:ins>
    </w:p>
    <w:p w14:paraId="6B3FD6F4" w14:textId="77777777" w:rsidR="00763595" w:rsidRDefault="00763595" w:rsidP="009F12D9">
      <w:pPr>
        <w:rPr>
          <w:ins w:id="1080" w:author="ASAD MAHMOOD" w:date="2020-05-18T03:06:00Z"/>
        </w:rPr>
      </w:pPr>
    </w:p>
    <w:p w14:paraId="54AC08AB" w14:textId="77777777" w:rsidR="00763595" w:rsidRDefault="00763595" w:rsidP="009F12D9">
      <w:pPr>
        <w:rPr>
          <w:ins w:id="1081" w:author="ASAD MAHMOOD" w:date="2020-05-18T03:06:00Z"/>
        </w:rPr>
      </w:pPr>
    </w:p>
    <w:p w14:paraId="26F5DFAF" w14:textId="624FBD5D" w:rsidR="00763595" w:rsidRDefault="00763595" w:rsidP="00903B2F">
      <w:pPr>
        <w:pStyle w:val="Heading1"/>
        <w:rPr>
          <w:ins w:id="1082" w:author="ASAD MAHMOOD" w:date="2020-05-18T03:06:00Z"/>
        </w:rPr>
        <w:pPrChange w:id="1083" w:author="ASAD MAHMOOD" w:date="2020-05-18T03:24:00Z">
          <w:pPr/>
        </w:pPrChange>
      </w:pPr>
      <w:bookmarkStart w:id="1084" w:name="_Toc40664727"/>
      <w:ins w:id="1085" w:author="ASAD MAHMOOD" w:date="2020-05-18T03:06:00Z">
        <w:r>
          <w:lastRenderedPageBreak/>
          <w:t>Exercise 8: Save and Deploy the ML Annotator to Discovery</w:t>
        </w:r>
        <w:bookmarkEnd w:id="1084"/>
      </w:ins>
    </w:p>
    <w:p w14:paraId="6924F0F6" w14:textId="77777777" w:rsidR="00763595" w:rsidRPr="00763595" w:rsidRDefault="00763595" w:rsidP="009F12D9">
      <w:pPr>
        <w:rPr>
          <w:ins w:id="1086" w:author="ASAD MAHMOOD" w:date="2020-05-18T03:06:00Z"/>
          <w:b/>
          <w:bCs/>
          <w:sz w:val="32"/>
          <w:szCs w:val="32"/>
          <w:rPrChange w:id="1087" w:author="ASAD MAHMOOD" w:date="2020-05-18T03:06:00Z">
            <w:rPr>
              <w:ins w:id="1088" w:author="ASAD MAHMOOD" w:date="2020-05-18T03:06:00Z"/>
            </w:rPr>
          </w:rPrChange>
        </w:rPr>
      </w:pPr>
    </w:p>
    <w:p w14:paraId="1CD9CB50" w14:textId="66D57BA9" w:rsidR="00DD3B3E" w:rsidRDefault="00DD3B3E" w:rsidP="009F12D9">
      <w:pPr>
        <w:rPr>
          <w:ins w:id="1089" w:author="ASAD MAHMOOD" w:date="2020-05-18T02:34:00Z"/>
        </w:rPr>
      </w:pPr>
      <w:ins w:id="1090" w:author="ASAD MAHMOOD" w:date="2020-05-18T02:33:00Z">
        <w:r>
          <w:t>Now that we have a machine learning annotator, we can use to automatically perform entity extraction inside of Watson Discovery.</w:t>
        </w:r>
      </w:ins>
      <w:ins w:id="1091" w:author="ASAD MAHMOOD" w:date="2020-05-18T02:34:00Z">
        <w:r>
          <w:t xml:space="preserve"> The automated entity extraction of social media posts for all 5 cities will get us closer to determining the social vulnerability index of each city. </w:t>
        </w:r>
      </w:ins>
    </w:p>
    <w:p w14:paraId="33F795B2" w14:textId="28500F10" w:rsidR="00DD3B3E" w:rsidRDefault="00DD3B3E" w:rsidP="009F12D9">
      <w:pPr>
        <w:rPr>
          <w:ins w:id="1092" w:author="ASAD MAHMOOD" w:date="2020-05-18T02:35:00Z"/>
        </w:rPr>
      </w:pPr>
      <w:ins w:id="1093" w:author="ASAD MAHMOOD" w:date="2020-05-18T02:34:00Z">
        <w:r>
          <w:t>Let’s save this machine learning mode</w:t>
        </w:r>
      </w:ins>
      <w:ins w:id="1094" w:author="ASAD MAHMOOD" w:date="2020-05-18T02:35:00Z">
        <w:r>
          <w:t>l and deploy it to the Discovery instance that we created at the beginning of this lab.</w:t>
        </w:r>
      </w:ins>
    </w:p>
    <w:p w14:paraId="225EAD55" w14:textId="13BDA747" w:rsidR="00DD3B3E" w:rsidRDefault="00E3183D" w:rsidP="0044496A">
      <w:pPr>
        <w:pStyle w:val="ListParagraph"/>
        <w:numPr>
          <w:ilvl w:val="0"/>
          <w:numId w:val="45"/>
        </w:numPr>
        <w:rPr>
          <w:ins w:id="1095" w:author="ASAD MAHMOOD" w:date="2020-05-18T02:36:00Z"/>
        </w:rPr>
        <w:pPrChange w:id="1096" w:author="ASAD MAHMOOD" w:date="2020-05-18T03:09:00Z">
          <w:pPr>
            <w:pStyle w:val="ListParagraph"/>
            <w:numPr>
              <w:numId w:val="44"/>
            </w:numPr>
            <w:ind w:hanging="360"/>
          </w:pPr>
        </w:pPrChange>
      </w:pPr>
      <w:ins w:id="1097" w:author="ASAD MAHMOOD" w:date="2020-05-18T02:36:00Z">
        <w:r>
          <w:t xml:space="preserve">Under Machine Learning Model, click on </w:t>
        </w:r>
        <w:r w:rsidRPr="0044496A">
          <w:rPr>
            <w:b/>
            <w:bCs/>
            <w:rPrChange w:id="1098" w:author="ASAD MAHMOOD" w:date="2020-05-18T03:09:00Z">
              <w:rPr/>
            </w:rPrChange>
          </w:rPr>
          <w:t>Versions</w:t>
        </w:r>
        <w:r>
          <w:t xml:space="preserve">. </w:t>
        </w:r>
      </w:ins>
    </w:p>
    <w:p w14:paraId="0ED23F5E" w14:textId="3DF631AE" w:rsidR="00E3183D" w:rsidRDefault="00C8031C" w:rsidP="00C8031C">
      <w:pPr>
        <w:jc w:val="center"/>
        <w:rPr>
          <w:ins w:id="1099" w:author="ASAD MAHMOOD" w:date="2020-05-18T02:38:00Z"/>
        </w:rPr>
      </w:pPr>
      <w:ins w:id="1100" w:author="ASAD MAHMOOD" w:date="2020-05-18T02:37:00Z">
        <w:r>
          <w:rPr>
            <w:noProof/>
          </w:rPr>
          <w:drawing>
            <wp:inline distT="0" distB="0" distL="0" distR="0" wp14:anchorId="3488B6C2" wp14:editId="1A743FA9">
              <wp:extent cx="5054600" cy="1622764"/>
              <wp:effectExtent l="0" t="0" r="0" b="3175"/>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Lab1-7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11628" cy="1641073"/>
                      </a:xfrm>
                      <a:prstGeom prst="rect">
                        <a:avLst/>
                      </a:prstGeom>
                    </pic:spPr>
                  </pic:pic>
                </a:graphicData>
              </a:graphic>
            </wp:inline>
          </w:drawing>
        </w:r>
      </w:ins>
    </w:p>
    <w:p w14:paraId="49F045BC" w14:textId="5E283316" w:rsidR="00407B55" w:rsidRDefault="00407B55" w:rsidP="0044496A">
      <w:pPr>
        <w:pStyle w:val="ListParagraph"/>
        <w:numPr>
          <w:ilvl w:val="0"/>
          <w:numId w:val="45"/>
        </w:numPr>
        <w:rPr>
          <w:ins w:id="1101" w:author="ASAD MAHMOOD" w:date="2020-05-18T02:38:00Z"/>
        </w:rPr>
        <w:pPrChange w:id="1102" w:author="ASAD MAHMOOD" w:date="2020-05-18T03:09:00Z">
          <w:pPr>
            <w:pStyle w:val="ListParagraph"/>
            <w:numPr>
              <w:numId w:val="44"/>
            </w:numPr>
            <w:ind w:hanging="360"/>
          </w:pPr>
        </w:pPrChange>
      </w:pPr>
      <w:ins w:id="1103" w:author="ASAD MAHMOOD" w:date="2020-05-18T02:38:00Z">
        <w:r>
          <w:t xml:space="preserve">On the Versions page, click </w:t>
        </w:r>
        <w:r w:rsidRPr="00407B55">
          <w:rPr>
            <w:b/>
            <w:bCs/>
            <w:rPrChange w:id="1104" w:author="ASAD MAHMOOD" w:date="2020-05-18T02:38:00Z">
              <w:rPr/>
            </w:rPrChange>
          </w:rPr>
          <w:t>Create Version</w:t>
        </w:r>
        <w:r>
          <w:t xml:space="preserve">. </w:t>
        </w:r>
      </w:ins>
    </w:p>
    <w:p w14:paraId="473CB184" w14:textId="1AD87561" w:rsidR="00407B55" w:rsidRDefault="005413AC" w:rsidP="005413AC">
      <w:pPr>
        <w:jc w:val="center"/>
        <w:rPr>
          <w:ins w:id="1105" w:author="ASAD MAHMOOD" w:date="2020-05-18T02:39:00Z"/>
        </w:rPr>
      </w:pPr>
      <w:ins w:id="1106" w:author="ASAD MAHMOOD" w:date="2020-05-18T02:39:00Z">
        <w:r>
          <w:rPr>
            <w:noProof/>
          </w:rPr>
          <w:drawing>
            <wp:inline distT="0" distB="0" distL="0" distR="0" wp14:anchorId="598BCB5F" wp14:editId="61488CBF">
              <wp:extent cx="4584700" cy="1487089"/>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ab1-7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2836" cy="1515677"/>
                      </a:xfrm>
                      <a:prstGeom prst="rect">
                        <a:avLst/>
                      </a:prstGeom>
                    </pic:spPr>
                  </pic:pic>
                </a:graphicData>
              </a:graphic>
            </wp:inline>
          </w:drawing>
        </w:r>
      </w:ins>
    </w:p>
    <w:p w14:paraId="7D1BC547" w14:textId="23BCD37D" w:rsidR="00BB09F1" w:rsidRDefault="00432953" w:rsidP="0044496A">
      <w:pPr>
        <w:pStyle w:val="ListParagraph"/>
        <w:numPr>
          <w:ilvl w:val="0"/>
          <w:numId w:val="45"/>
        </w:numPr>
        <w:rPr>
          <w:ins w:id="1107" w:author="ASAD MAHMOOD" w:date="2020-05-18T02:43:00Z"/>
        </w:rPr>
        <w:pPrChange w:id="1108" w:author="ASAD MAHMOOD" w:date="2020-05-18T03:09:00Z">
          <w:pPr>
            <w:pStyle w:val="ListParagraph"/>
            <w:numPr>
              <w:numId w:val="44"/>
            </w:numPr>
            <w:ind w:hanging="360"/>
          </w:pPr>
        </w:pPrChange>
      </w:pPr>
      <w:ins w:id="1109" w:author="ASAD MAHMOOD" w:date="2020-05-18T02:41:00Z">
        <w:r>
          <w:t xml:space="preserve">Type </w:t>
        </w:r>
        <w:r w:rsidRPr="00432953">
          <w:rPr>
            <w:b/>
            <w:bCs/>
            <w:rPrChange w:id="1110" w:author="ASAD MAHMOOD" w:date="2020-05-18T02:42:00Z">
              <w:rPr/>
            </w:rPrChange>
          </w:rPr>
          <w:t>368docs-85-10-5</w:t>
        </w:r>
        <w:r>
          <w:t xml:space="preserve"> </w:t>
        </w:r>
      </w:ins>
      <w:ins w:id="1111" w:author="ASAD MAHMOOD" w:date="2020-05-18T02:42:00Z">
        <w:r w:rsidR="00412BE4">
          <w:t xml:space="preserve">(to distinguish this as an entity model using 368 docs with </w:t>
        </w:r>
      </w:ins>
      <w:ins w:id="1112" w:author="ASAD MAHMOOD" w:date="2020-05-18T03:42:00Z">
        <w:r w:rsidR="004F007E">
          <w:t>an</w:t>
        </w:r>
      </w:ins>
      <w:ins w:id="1113" w:author="ASAD MAHMOOD" w:date="2020-05-18T02:42:00Z">
        <w:r w:rsidR="00412BE4">
          <w:t xml:space="preserve"> 85-10-5 split) </w:t>
        </w:r>
      </w:ins>
      <w:ins w:id="1114" w:author="ASAD MAHMOOD" w:date="2020-05-18T02:41:00Z">
        <w:r>
          <w:t xml:space="preserve">under Description and click </w:t>
        </w:r>
        <w:r w:rsidRPr="00432953">
          <w:rPr>
            <w:b/>
            <w:bCs/>
            <w:rPrChange w:id="1115" w:author="ASAD MAHMOOD" w:date="2020-05-18T02:42:00Z">
              <w:rPr/>
            </w:rPrChange>
          </w:rPr>
          <w:t>OK</w:t>
        </w:r>
        <w:r>
          <w:t>.</w:t>
        </w:r>
      </w:ins>
    </w:p>
    <w:p w14:paraId="07517987" w14:textId="6857E05D" w:rsidR="00E85AF8" w:rsidRDefault="00E85AF8" w:rsidP="00F249A3">
      <w:pPr>
        <w:ind w:left="360"/>
        <w:jc w:val="center"/>
        <w:rPr>
          <w:ins w:id="1116" w:author="ASAD MAHMOOD" w:date="2020-05-18T02:44:00Z"/>
        </w:rPr>
      </w:pPr>
      <w:ins w:id="1117" w:author="ASAD MAHMOOD" w:date="2020-05-18T02:43:00Z">
        <w:r>
          <w:rPr>
            <w:noProof/>
          </w:rPr>
          <w:lastRenderedPageBreak/>
          <w:drawing>
            <wp:inline distT="0" distB="0" distL="0" distR="0" wp14:anchorId="65AE0BFE" wp14:editId="1D23040B">
              <wp:extent cx="3695700" cy="2637529"/>
              <wp:effectExtent l="0" t="0" r="0" b="4445"/>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Lab1-7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11775" cy="2649002"/>
                      </a:xfrm>
                      <a:prstGeom prst="rect">
                        <a:avLst/>
                      </a:prstGeom>
                    </pic:spPr>
                  </pic:pic>
                </a:graphicData>
              </a:graphic>
            </wp:inline>
          </w:drawing>
        </w:r>
      </w:ins>
    </w:p>
    <w:p w14:paraId="0E472D99" w14:textId="1042BAD9" w:rsidR="00F249A3" w:rsidRDefault="00F249A3" w:rsidP="0044496A">
      <w:pPr>
        <w:pStyle w:val="ListParagraph"/>
        <w:numPr>
          <w:ilvl w:val="0"/>
          <w:numId w:val="45"/>
        </w:numPr>
        <w:rPr>
          <w:ins w:id="1118" w:author="ASAD MAHMOOD" w:date="2020-05-18T02:44:00Z"/>
        </w:rPr>
        <w:pPrChange w:id="1119" w:author="ASAD MAHMOOD" w:date="2020-05-18T03:09:00Z">
          <w:pPr>
            <w:pStyle w:val="ListParagraph"/>
            <w:numPr>
              <w:numId w:val="44"/>
            </w:numPr>
            <w:ind w:hanging="360"/>
          </w:pPr>
        </w:pPrChange>
      </w:pPr>
      <w:ins w:id="1120" w:author="ASAD MAHMOOD" w:date="2020-05-18T02:44:00Z">
        <w:r>
          <w:t xml:space="preserve">In the Version 1.0 row, click </w:t>
        </w:r>
        <w:r w:rsidRPr="00F249A3">
          <w:rPr>
            <w:b/>
            <w:bCs/>
            <w:rPrChange w:id="1121" w:author="ASAD MAHMOOD" w:date="2020-05-18T02:44:00Z">
              <w:rPr/>
            </w:rPrChange>
          </w:rPr>
          <w:t>Deploy</w:t>
        </w:r>
        <w:r>
          <w:t xml:space="preserve">. </w:t>
        </w:r>
      </w:ins>
    </w:p>
    <w:p w14:paraId="6B06D685" w14:textId="0B5DA78A" w:rsidR="004D213E" w:rsidRDefault="00C3044F" w:rsidP="004D213E">
      <w:pPr>
        <w:rPr>
          <w:ins w:id="1122" w:author="ASAD MAHMOOD" w:date="2020-05-18T02:42:00Z"/>
        </w:rPr>
        <w:pPrChange w:id="1123" w:author="ASAD MAHMOOD" w:date="2020-05-18T02:44:00Z">
          <w:pPr>
            <w:pStyle w:val="ListParagraph"/>
            <w:numPr>
              <w:numId w:val="44"/>
            </w:numPr>
            <w:ind w:hanging="360"/>
          </w:pPr>
        </w:pPrChange>
      </w:pPr>
      <w:ins w:id="1124" w:author="ASAD MAHMOOD" w:date="2020-05-18T02:45:00Z">
        <w:r>
          <w:rPr>
            <w:noProof/>
          </w:rPr>
          <w:drawing>
            <wp:inline distT="0" distB="0" distL="0" distR="0" wp14:anchorId="22F11FDE" wp14:editId="5C7CEB2D">
              <wp:extent cx="5943600" cy="884555"/>
              <wp:effectExtent l="0" t="0" r="0" b="444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ab1-7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884555"/>
                      </a:xfrm>
                      <a:prstGeom prst="rect">
                        <a:avLst/>
                      </a:prstGeom>
                    </pic:spPr>
                  </pic:pic>
                </a:graphicData>
              </a:graphic>
            </wp:inline>
          </w:drawing>
        </w:r>
      </w:ins>
    </w:p>
    <w:p w14:paraId="45CE3542" w14:textId="356E16FE" w:rsidR="005F23BE" w:rsidRDefault="00174441" w:rsidP="0044496A">
      <w:pPr>
        <w:pStyle w:val="ListParagraph"/>
        <w:numPr>
          <w:ilvl w:val="0"/>
          <w:numId w:val="45"/>
        </w:numPr>
        <w:rPr>
          <w:ins w:id="1125" w:author="ASAD MAHMOOD" w:date="2020-05-18T02:47:00Z"/>
        </w:rPr>
        <w:pPrChange w:id="1126" w:author="ASAD MAHMOOD" w:date="2020-05-18T03:09:00Z">
          <w:pPr>
            <w:pStyle w:val="ListParagraph"/>
            <w:numPr>
              <w:numId w:val="44"/>
            </w:numPr>
            <w:ind w:hanging="360"/>
          </w:pPr>
        </w:pPrChange>
      </w:pPr>
      <w:ins w:id="1127" w:author="ASAD MAHMOOD" w:date="2020-05-18T02:47:00Z">
        <w:r>
          <w:t xml:space="preserve">Select </w:t>
        </w:r>
        <w:r w:rsidRPr="00174441">
          <w:rPr>
            <w:b/>
            <w:bCs/>
            <w:rPrChange w:id="1128" w:author="ASAD MAHMOOD" w:date="2020-05-18T02:47:00Z">
              <w:rPr/>
            </w:rPrChange>
          </w:rPr>
          <w:t>Discovery</w:t>
        </w:r>
        <w:r>
          <w:t xml:space="preserve"> and click </w:t>
        </w:r>
        <w:r w:rsidRPr="00174441">
          <w:rPr>
            <w:b/>
            <w:bCs/>
            <w:rPrChange w:id="1129" w:author="ASAD MAHMOOD" w:date="2020-05-18T02:47:00Z">
              <w:rPr/>
            </w:rPrChange>
          </w:rPr>
          <w:t>Next</w:t>
        </w:r>
        <w:r>
          <w:t>.</w:t>
        </w:r>
      </w:ins>
    </w:p>
    <w:p w14:paraId="5B74E08B" w14:textId="6EE75EF5" w:rsidR="00174441" w:rsidRDefault="00277549" w:rsidP="00277549">
      <w:pPr>
        <w:jc w:val="center"/>
        <w:rPr>
          <w:ins w:id="1130" w:author="ASAD MAHMOOD" w:date="2020-05-18T02:50:00Z"/>
        </w:rPr>
      </w:pPr>
      <w:ins w:id="1131" w:author="ASAD MAHMOOD" w:date="2020-05-18T02:47:00Z">
        <w:r>
          <w:rPr>
            <w:noProof/>
          </w:rPr>
          <w:drawing>
            <wp:inline distT="0" distB="0" distL="0" distR="0" wp14:anchorId="50A5C5B9" wp14:editId="5482D385">
              <wp:extent cx="3035300" cy="1863986"/>
              <wp:effectExtent l="0" t="0" r="0" b="3175"/>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ab1-7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77388" cy="1889833"/>
                      </a:xfrm>
                      <a:prstGeom prst="rect">
                        <a:avLst/>
                      </a:prstGeom>
                    </pic:spPr>
                  </pic:pic>
                </a:graphicData>
              </a:graphic>
            </wp:inline>
          </w:drawing>
        </w:r>
      </w:ins>
    </w:p>
    <w:p w14:paraId="3D32BDE3" w14:textId="10B79944" w:rsidR="008700AC" w:rsidRDefault="008700AC" w:rsidP="0044496A">
      <w:pPr>
        <w:pStyle w:val="ListParagraph"/>
        <w:numPr>
          <w:ilvl w:val="0"/>
          <w:numId w:val="45"/>
        </w:numPr>
        <w:rPr>
          <w:ins w:id="1132" w:author="ASAD MAHMOOD" w:date="2020-05-18T02:51:00Z"/>
        </w:rPr>
        <w:pPrChange w:id="1133" w:author="ASAD MAHMOOD" w:date="2020-05-18T03:09:00Z">
          <w:pPr>
            <w:pStyle w:val="ListParagraph"/>
            <w:numPr>
              <w:numId w:val="44"/>
            </w:numPr>
            <w:ind w:hanging="360"/>
          </w:pPr>
        </w:pPrChange>
      </w:pPr>
      <w:ins w:id="1134" w:author="ASAD MAHMOOD" w:date="2020-05-18T02:50:00Z">
        <w:r>
          <w:t>In order to deploy this model to your Discovery insta</w:t>
        </w:r>
      </w:ins>
      <w:ins w:id="1135" w:author="ASAD MAHMOOD" w:date="2020-05-18T02:51:00Z">
        <w:r>
          <w:t xml:space="preserve">nce, you will need to select the resource group containing your instance as well as the Service name of the instance that you created. </w:t>
        </w:r>
      </w:ins>
    </w:p>
    <w:p w14:paraId="6E7F7548" w14:textId="5A019CD5" w:rsidR="008700AC" w:rsidRDefault="008700AC" w:rsidP="008700AC">
      <w:pPr>
        <w:pStyle w:val="ListParagraph"/>
        <w:rPr>
          <w:ins w:id="1136" w:author="ASAD MAHMOOD" w:date="2020-05-18T02:52:00Z"/>
        </w:rPr>
      </w:pPr>
      <w:ins w:id="1137" w:author="ASAD MAHMOOD" w:date="2020-05-18T02:51:00Z">
        <w:r>
          <w:t>If this is your first tim</w:t>
        </w:r>
      </w:ins>
      <w:ins w:id="1138" w:author="ASAD MAHMOOD" w:date="2020-05-18T02:52:00Z">
        <w:r>
          <w:t>e working with the Watson APIs on the IBM Cloud, you should only have one instance of Discovery currently provisioned.</w:t>
        </w:r>
      </w:ins>
    </w:p>
    <w:p w14:paraId="0AEA6A67" w14:textId="53C8CDC1" w:rsidR="008700AC" w:rsidRDefault="008700AC" w:rsidP="008700AC">
      <w:pPr>
        <w:pStyle w:val="ListParagraph"/>
        <w:rPr>
          <w:ins w:id="1139" w:author="ASAD MAHMOOD" w:date="2020-05-18T02:54:00Z"/>
        </w:rPr>
      </w:pPr>
      <w:ins w:id="1140" w:author="ASAD MAHMOOD" w:date="2020-05-18T02:52:00Z">
        <w:r>
          <w:t xml:space="preserve">Select </w:t>
        </w:r>
        <w:r w:rsidRPr="008700AC">
          <w:rPr>
            <w:b/>
            <w:bCs/>
            <w:rPrChange w:id="1141" w:author="ASAD MAHMOOD" w:date="2020-05-18T02:53:00Z">
              <w:rPr/>
            </w:rPrChange>
          </w:rPr>
          <w:t>default</w:t>
        </w:r>
        <w:r>
          <w:t xml:space="preserve"> from the drop-down menu under </w:t>
        </w:r>
        <w:r w:rsidRPr="008700AC">
          <w:rPr>
            <w:b/>
            <w:bCs/>
            <w:rPrChange w:id="1142" w:author="ASAD MAHMOOD" w:date="2020-05-18T02:53:00Z">
              <w:rPr/>
            </w:rPrChange>
          </w:rPr>
          <w:t>Resource group</w:t>
        </w:r>
        <w:r>
          <w:t xml:space="preserve"> and the </w:t>
        </w:r>
        <w:r w:rsidRPr="008700AC">
          <w:rPr>
            <w:b/>
            <w:bCs/>
            <w:rPrChange w:id="1143" w:author="ASAD MAHMOOD" w:date="2020-05-18T02:53:00Z">
              <w:rPr/>
            </w:rPrChange>
          </w:rPr>
          <w:t>name of the Discovery insta</w:t>
        </w:r>
      </w:ins>
      <w:ins w:id="1144" w:author="ASAD MAHMOOD" w:date="2020-05-18T02:53:00Z">
        <w:r w:rsidRPr="008700AC">
          <w:rPr>
            <w:b/>
            <w:bCs/>
            <w:rPrChange w:id="1145" w:author="ASAD MAHMOOD" w:date="2020-05-18T02:53:00Z">
              <w:rPr/>
            </w:rPrChange>
          </w:rPr>
          <w:t>nce</w:t>
        </w:r>
        <w:r>
          <w:t xml:space="preserve"> under </w:t>
        </w:r>
        <w:r w:rsidRPr="008700AC">
          <w:rPr>
            <w:b/>
            <w:bCs/>
            <w:rPrChange w:id="1146" w:author="ASAD MAHMOOD" w:date="2020-05-18T02:53:00Z">
              <w:rPr/>
            </w:rPrChange>
          </w:rPr>
          <w:t>Service name</w:t>
        </w:r>
      </w:ins>
      <w:ins w:id="1147" w:author="ASAD MAHMOOD" w:date="2020-05-18T02:54:00Z">
        <w:r>
          <w:t>.</w:t>
        </w:r>
      </w:ins>
    </w:p>
    <w:p w14:paraId="598A45EB" w14:textId="5DFF458A" w:rsidR="008700AC" w:rsidRDefault="00E65AC9" w:rsidP="00E65AC9">
      <w:pPr>
        <w:jc w:val="center"/>
        <w:rPr>
          <w:ins w:id="1148" w:author="ASAD MAHMOOD" w:date="2020-05-18T02:56:00Z"/>
        </w:rPr>
      </w:pPr>
      <w:ins w:id="1149" w:author="ASAD MAHMOOD" w:date="2020-05-18T02:54:00Z">
        <w:r>
          <w:rPr>
            <w:noProof/>
          </w:rPr>
          <w:lastRenderedPageBreak/>
          <w:drawing>
            <wp:inline distT="0" distB="0" distL="0" distR="0" wp14:anchorId="07BE169C" wp14:editId="1E51DBBD">
              <wp:extent cx="3022600" cy="3198595"/>
              <wp:effectExtent l="0" t="0" r="0" b="1905"/>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ab1-7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32364" cy="3208927"/>
                      </a:xfrm>
                      <a:prstGeom prst="rect">
                        <a:avLst/>
                      </a:prstGeom>
                    </pic:spPr>
                  </pic:pic>
                </a:graphicData>
              </a:graphic>
            </wp:inline>
          </w:drawing>
        </w:r>
      </w:ins>
    </w:p>
    <w:p w14:paraId="251B96E0" w14:textId="0C0AB5BA" w:rsidR="00142A92" w:rsidRDefault="00142A92" w:rsidP="0044496A">
      <w:pPr>
        <w:pStyle w:val="ListParagraph"/>
        <w:numPr>
          <w:ilvl w:val="0"/>
          <w:numId w:val="45"/>
        </w:numPr>
        <w:rPr>
          <w:ins w:id="1150" w:author="ASAD MAHMOOD" w:date="2020-05-18T02:57:00Z"/>
        </w:rPr>
        <w:pPrChange w:id="1151" w:author="ASAD MAHMOOD" w:date="2020-05-18T03:09:00Z">
          <w:pPr>
            <w:pStyle w:val="ListParagraph"/>
            <w:numPr>
              <w:numId w:val="44"/>
            </w:numPr>
            <w:ind w:hanging="360"/>
          </w:pPr>
        </w:pPrChange>
      </w:pPr>
      <w:ins w:id="1152" w:author="ASAD MAHMOOD" w:date="2020-05-18T02:56:00Z">
        <w:r>
          <w:t xml:space="preserve">Copy the </w:t>
        </w:r>
        <w:r w:rsidRPr="00142A92">
          <w:rPr>
            <w:b/>
            <w:bCs/>
            <w:rPrChange w:id="1153" w:author="ASAD MAHMOOD" w:date="2020-05-18T02:57:00Z">
              <w:rPr/>
            </w:rPrChange>
          </w:rPr>
          <w:t>Model ID</w:t>
        </w:r>
        <w:r>
          <w:t xml:space="preserve"> displayed on the screen to use in the ne</w:t>
        </w:r>
      </w:ins>
      <w:ins w:id="1154" w:author="ASAD MAHMOOD" w:date="2020-05-18T02:57:00Z">
        <w:r>
          <w:t xml:space="preserve">xt lab and click </w:t>
        </w:r>
        <w:r w:rsidRPr="00142A92">
          <w:rPr>
            <w:b/>
            <w:bCs/>
            <w:rPrChange w:id="1155" w:author="ASAD MAHMOOD" w:date="2020-05-18T02:57:00Z">
              <w:rPr/>
            </w:rPrChange>
          </w:rPr>
          <w:t>OK</w:t>
        </w:r>
        <w:r>
          <w:t>.</w:t>
        </w:r>
      </w:ins>
    </w:p>
    <w:p w14:paraId="11EA6821" w14:textId="30E61C6D" w:rsidR="00667700" w:rsidRDefault="002D2586" w:rsidP="002D2586">
      <w:pPr>
        <w:jc w:val="center"/>
        <w:rPr>
          <w:ins w:id="1156" w:author="ASAD MAHMOOD" w:date="2020-05-18T02:58:00Z"/>
        </w:rPr>
      </w:pPr>
      <w:ins w:id="1157" w:author="ASAD MAHMOOD" w:date="2020-05-18T02:58:00Z">
        <w:r>
          <w:rPr>
            <w:noProof/>
          </w:rPr>
          <w:drawing>
            <wp:inline distT="0" distB="0" distL="0" distR="0" wp14:anchorId="74AA6DF9" wp14:editId="7AD4E6A6">
              <wp:extent cx="3606800" cy="2524760"/>
              <wp:effectExtent l="0" t="0" r="0" b="254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ab1-7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6800" cy="2524760"/>
                      </a:xfrm>
                      <a:prstGeom prst="rect">
                        <a:avLst/>
                      </a:prstGeom>
                    </pic:spPr>
                  </pic:pic>
                </a:graphicData>
              </a:graphic>
            </wp:inline>
          </w:drawing>
        </w:r>
      </w:ins>
    </w:p>
    <w:p w14:paraId="06DD5423" w14:textId="60C02951" w:rsidR="00AB33A0" w:rsidRDefault="00AB33A0" w:rsidP="0044496A">
      <w:pPr>
        <w:pStyle w:val="ListParagraph"/>
        <w:numPr>
          <w:ilvl w:val="0"/>
          <w:numId w:val="45"/>
        </w:numPr>
        <w:rPr>
          <w:ins w:id="1158" w:author="ASAD MAHMOOD" w:date="2020-05-18T02:59:00Z"/>
        </w:rPr>
        <w:pPrChange w:id="1159" w:author="ASAD MAHMOOD" w:date="2020-05-18T03:09:00Z">
          <w:pPr>
            <w:pStyle w:val="ListParagraph"/>
            <w:numPr>
              <w:numId w:val="44"/>
            </w:numPr>
            <w:ind w:hanging="360"/>
          </w:pPr>
        </w:pPrChange>
      </w:pPr>
      <w:ins w:id="1160" w:author="ASAD MAHMOOD" w:date="2020-05-18T02:58:00Z">
        <w:r>
          <w:t>Underneath Deployed</w:t>
        </w:r>
      </w:ins>
      <w:ins w:id="1161" w:author="ASAD MAHMOOD" w:date="2020-05-18T02:59:00Z">
        <w:r>
          <w:t xml:space="preserve"> Models, you should now see the Model ID number for your newly deployed model. This deployed model will be used to perform entity extraction within Watson Discovery in Lab 2. </w:t>
        </w:r>
      </w:ins>
    </w:p>
    <w:p w14:paraId="46FDEFE7" w14:textId="22C52922" w:rsidR="00AB33A0" w:rsidRDefault="00B31B40" w:rsidP="00B31B40">
      <w:pPr>
        <w:jc w:val="center"/>
        <w:rPr>
          <w:ins w:id="1162" w:author="ASAD MAHMOOD" w:date="2020-05-18T01:40:00Z"/>
        </w:rPr>
        <w:pPrChange w:id="1163" w:author="ASAD MAHMOOD" w:date="2020-05-18T03:00:00Z">
          <w:pPr>
            <w:pStyle w:val="ListParagraph"/>
            <w:numPr>
              <w:numId w:val="44"/>
            </w:numPr>
            <w:ind w:hanging="360"/>
          </w:pPr>
        </w:pPrChange>
      </w:pPr>
      <w:ins w:id="1164" w:author="ASAD MAHMOOD" w:date="2020-05-18T03:00:00Z">
        <w:r>
          <w:rPr>
            <w:noProof/>
          </w:rPr>
          <w:lastRenderedPageBreak/>
          <w:drawing>
            <wp:inline distT="0" distB="0" distL="0" distR="0" wp14:anchorId="00C7C1FD" wp14:editId="53A770DF">
              <wp:extent cx="5943600" cy="26289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ab1-7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51888" cy="2632566"/>
                      </a:xfrm>
                      <a:prstGeom prst="rect">
                        <a:avLst/>
                      </a:prstGeom>
                    </pic:spPr>
                  </pic:pic>
                </a:graphicData>
              </a:graphic>
            </wp:inline>
          </w:drawing>
        </w:r>
      </w:ins>
    </w:p>
    <w:p w14:paraId="16FFB318" w14:textId="77777777" w:rsidR="002F0E7C" w:rsidRDefault="002F0E7C" w:rsidP="002F0E7C">
      <w:pPr>
        <w:rPr>
          <w:ins w:id="1165" w:author="ASAD MAHMOOD" w:date="2020-05-18T01:03:00Z"/>
        </w:rPr>
        <w:pPrChange w:id="1166" w:author="ASAD MAHMOOD" w:date="2020-05-18T01:40:00Z">
          <w:pPr>
            <w:pStyle w:val="ListParagraph"/>
            <w:numPr>
              <w:numId w:val="34"/>
            </w:numPr>
            <w:ind w:hanging="360"/>
          </w:pPr>
        </w:pPrChange>
      </w:pPr>
    </w:p>
    <w:p w14:paraId="034E6534" w14:textId="77777777" w:rsidR="00D65828" w:rsidRDefault="00D65828" w:rsidP="00715311">
      <w:pPr>
        <w:jc w:val="center"/>
        <w:rPr>
          <w:ins w:id="1167" w:author="ASAD MAHMOOD" w:date="2020-05-18T03:07:00Z"/>
          <w:b/>
          <w:bCs/>
          <w:sz w:val="32"/>
          <w:szCs w:val="32"/>
        </w:rPr>
      </w:pPr>
    </w:p>
    <w:p w14:paraId="5258E40F" w14:textId="77777777" w:rsidR="00D65828" w:rsidRDefault="00D65828" w:rsidP="00715311">
      <w:pPr>
        <w:jc w:val="center"/>
        <w:rPr>
          <w:ins w:id="1168" w:author="ASAD MAHMOOD" w:date="2020-05-18T03:07:00Z"/>
          <w:b/>
          <w:bCs/>
          <w:sz w:val="32"/>
          <w:szCs w:val="32"/>
        </w:rPr>
      </w:pPr>
    </w:p>
    <w:p w14:paraId="1557144B" w14:textId="77777777" w:rsidR="00D65828" w:rsidRDefault="00D65828" w:rsidP="00715311">
      <w:pPr>
        <w:jc w:val="center"/>
        <w:rPr>
          <w:ins w:id="1169" w:author="ASAD MAHMOOD" w:date="2020-05-18T03:07:00Z"/>
          <w:b/>
          <w:bCs/>
          <w:sz w:val="32"/>
          <w:szCs w:val="32"/>
        </w:rPr>
      </w:pPr>
    </w:p>
    <w:p w14:paraId="79DC5503" w14:textId="77777777" w:rsidR="00D65828" w:rsidRDefault="00D65828" w:rsidP="00715311">
      <w:pPr>
        <w:jc w:val="center"/>
        <w:rPr>
          <w:ins w:id="1170" w:author="ASAD MAHMOOD" w:date="2020-05-18T03:07:00Z"/>
          <w:b/>
          <w:bCs/>
          <w:sz w:val="32"/>
          <w:szCs w:val="32"/>
        </w:rPr>
      </w:pPr>
    </w:p>
    <w:p w14:paraId="2EF273D8" w14:textId="77777777" w:rsidR="00D65828" w:rsidRDefault="00D65828" w:rsidP="00715311">
      <w:pPr>
        <w:jc w:val="center"/>
        <w:rPr>
          <w:ins w:id="1171" w:author="ASAD MAHMOOD" w:date="2020-05-18T03:07:00Z"/>
          <w:b/>
          <w:bCs/>
          <w:sz w:val="32"/>
          <w:szCs w:val="32"/>
        </w:rPr>
      </w:pPr>
    </w:p>
    <w:p w14:paraId="55F74F74" w14:textId="77777777" w:rsidR="00D65828" w:rsidRDefault="00D65828" w:rsidP="00715311">
      <w:pPr>
        <w:jc w:val="center"/>
        <w:rPr>
          <w:ins w:id="1172" w:author="ASAD MAHMOOD" w:date="2020-05-18T03:07:00Z"/>
          <w:b/>
          <w:bCs/>
          <w:sz w:val="32"/>
          <w:szCs w:val="32"/>
        </w:rPr>
      </w:pPr>
    </w:p>
    <w:p w14:paraId="77338791" w14:textId="77777777" w:rsidR="00D65828" w:rsidRDefault="00D65828" w:rsidP="00715311">
      <w:pPr>
        <w:jc w:val="center"/>
        <w:rPr>
          <w:ins w:id="1173" w:author="ASAD MAHMOOD" w:date="2020-05-18T03:07:00Z"/>
          <w:b/>
          <w:bCs/>
          <w:sz w:val="32"/>
          <w:szCs w:val="32"/>
        </w:rPr>
      </w:pPr>
    </w:p>
    <w:p w14:paraId="7AEF6A3E" w14:textId="77777777" w:rsidR="00D65828" w:rsidRDefault="00D65828" w:rsidP="00715311">
      <w:pPr>
        <w:jc w:val="center"/>
        <w:rPr>
          <w:ins w:id="1174" w:author="ASAD MAHMOOD" w:date="2020-05-18T03:07:00Z"/>
          <w:b/>
          <w:bCs/>
          <w:sz w:val="32"/>
          <w:szCs w:val="32"/>
        </w:rPr>
      </w:pPr>
    </w:p>
    <w:p w14:paraId="1BF30A7E" w14:textId="77777777" w:rsidR="00D65828" w:rsidRDefault="00D65828" w:rsidP="00715311">
      <w:pPr>
        <w:jc w:val="center"/>
        <w:rPr>
          <w:ins w:id="1175" w:author="ASAD MAHMOOD" w:date="2020-05-18T03:07:00Z"/>
          <w:b/>
          <w:bCs/>
          <w:sz w:val="32"/>
          <w:szCs w:val="32"/>
        </w:rPr>
      </w:pPr>
    </w:p>
    <w:p w14:paraId="2AB8545B" w14:textId="4DCBBBDE" w:rsidR="004B318E" w:rsidRPr="00715311" w:rsidDel="002E79A7" w:rsidRDefault="00715311" w:rsidP="00715311">
      <w:pPr>
        <w:jc w:val="center"/>
        <w:rPr>
          <w:del w:id="1176" w:author="ASAD MAHMOOD" w:date="2020-05-18T00:32:00Z"/>
          <w:b/>
          <w:bCs/>
          <w:sz w:val="32"/>
          <w:szCs w:val="32"/>
          <w:rPrChange w:id="1177" w:author="ASAD MAHMOOD" w:date="2020-05-18T03:01:00Z">
            <w:rPr>
              <w:del w:id="1178" w:author="ASAD MAHMOOD" w:date="2020-05-18T00:32:00Z"/>
            </w:rPr>
          </w:rPrChange>
        </w:rPr>
        <w:pPrChange w:id="1179" w:author="ASAD MAHMOOD" w:date="2020-05-18T03:01:00Z">
          <w:pPr>
            <w:pStyle w:val="ListParagraph"/>
          </w:pPr>
        </w:pPrChange>
      </w:pPr>
      <w:ins w:id="1180" w:author="ASAD MAHMOOD" w:date="2020-05-18T03:01:00Z">
        <w:r w:rsidRPr="00715311">
          <w:rPr>
            <w:b/>
            <w:bCs/>
            <w:sz w:val="32"/>
            <w:szCs w:val="32"/>
            <w:rPrChange w:id="1181" w:author="ASAD MAHMOOD" w:date="2020-05-18T03:01:00Z">
              <w:rPr>
                <w:b/>
                <w:bCs/>
              </w:rPr>
            </w:rPrChange>
          </w:rPr>
          <w:t>You have completed Lab 1!</w:t>
        </w:r>
      </w:ins>
    </w:p>
    <w:p w14:paraId="1D75B707" w14:textId="4B55FD74" w:rsidR="004B318E" w:rsidRPr="00715311" w:rsidDel="002E79A7" w:rsidRDefault="004B318E" w:rsidP="00715311">
      <w:pPr>
        <w:jc w:val="center"/>
        <w:rPr>
          <w:del w:id="1182" w:author="ASAD MAHMOOD" w:date="2020-05-18T00:32:00Z"/>
          <w:sz w:val="32"/>
          <w:szCs w:val="32"/>
          <w:rPrChange w:id="1183" w:author="ASAD MAHMOOD" w:date="2020-05-18T03:01:00Z">
            <w:rPr>
              <w:del w:id="1184" w:author="ASAD MAHMOOD" w:date="2020-05-18T00:32:00Z"/>
            </w:rPr>
          </w:rPrChange>
        </w:rPr>
        <w:pPrChange w:id="1185" w:author="ASAD MAHMOOD" w:date="2020-05-18T03:01:00Z">
          <w:pPr>
            <w:pStyle w:val="ListParagraph"/>
            <w:numPr>
              <w:numId w:val="36"/>
            </w:numPr>
            <w:ind w:hanging="360"/>
          </w:pPr>
        </w:pPrChange>
      </w:pPr>
      <w:del w:id="1186" w:author="ASAD MAHMOOD" w:date="2020-05-18T00:32:00Z">
        <w:r w:rsidRPr="00715311" w:rsidDel="002E79A7">
          <w:rPr>
            <w:sz w:val="32"/>
            <w:szCs w:val="32"/>
            <w:rPrChange w:id="1187" w:author="ASAD MAHMOOD" w:date="2020-05-18T03:01:00Z">
              <w:rPr/>
            </w:rPrChange>
          </w:rPr>
          <w:delText xml:space="preserve">Click </w:delText>
        </w:r>
        <w:r w:rsidRPr="00715311" w:rsidDel="002E79A7">
          <w:rPr>
            <w:b/>
            <w:bCs/>
            <w:sz w:val="32"/>
            <w:szCs w:val="32"/>
            <w:rPrChange w:id="1188" w:author="ASAD MAHMOOD" w:date="2020-05-18T03:01:00Z">
              <w:rPr>
                <w:b/>
                <w:bCs/>
              </w:rPr>
            </w:rPrChange>
          </w:rPr>
          <w:delText>Add dialog skill</w:delText>
        </w:r>
      </w:del>
    </w:p>
    <w:p w14:paraId="539044A0" w14:textId="2235E6D8" w:rsidR="004B318E" w:rsidRPr="00715311" w:rsidDel="001411F7" w:rsidRDefault="004B318E" w:rsidP="00715311">
      <w:pPr>
        <w:jc w:val="center"/>
        <w:rPr>
          <w:del w:id="1189" w:author="ASAD MAHMOOD" w:date="2020-05-18T00:40:00Z"/>
          <w:sz w:val="32"/>
          <w:szCs w:val="32"/>
          <w:rPrChange w:id="1190" w:author="ASAD MAHMOOD" w:date="2020-05-18T03:01:00Z">
            <w:rPr>
              <w:del w:id="1191" w:author="ASAD MAHMOOD" w:date="2020-05-18T00:40:00Z"/>
            </w:rPr>
          </w:rPrChange>
        </w:rPr>
        <w:pPrChange w:id="1192" w:author="ASAD MAHMOOD" w:date="2020-05-18T03:01:00Z">
          <w:pPr/>
        </w:pPrChange>
      </w:pPr>
      <w:del w:id="1193" w:author="ASAD MAHMOOD" w:date="2020-05-18T00:32:00Z">
        <w:r w:rsidRPr="00715311" w:rsidDel="002E79A7">
          <w:rPr>
            <w:noProof/>
            <w:sz w:val="32"/>
            <w:szCs w:val="32"/>
            <w:rPrChange w:id="1194" w:author="ASAD MAHMOOD" w:date="2020-05-18T03:01:00Z">
              <w:rPr>
                <w:noProof/>
              </w:rPr>
            </w:rPrChange>
          </w:rPr>
          <w:drawing>
            <wp:inline distT="0" distB="0" distL="0" distR="0" wp14:anchorId="6D835B5B" wp14:editId="08E5B826">
              <wp:extent cx="5124450" cy="2239209"/>
              <wp:effectExtent l="19050" t="19050" r="19050" b="2794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ickAddaDialogSkil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54501" cy="2252340"/>
                      </a:xfrm>
                      <a:prstGeom prst="rect">
                        <a:avLst/>
                      </a:prstGeom>
                      <a:ln>
                        <a:solidFill>
                          <a:schemeClr val="accent1"/>
                        </a:solidFill>
                      </a:ln>
                    </pic:spPr>
                  </pic:pic>
                </a:graphicData>
              </a:graphic>
            </wp:inline>
          </w:drawing>
        </w:r>
      </w:del>
    </w:p>
    <w:p w14:paraId="609564D8" w14:textId="77777777" w:rsidR="004B318E" w:rsidRPr="00715311" w:rsidRDefault="004B318E" w:rsidP="00715311">
      <w:pPr>
        <w:jc w:val="center"/>
        <w:rPr>
          <w:sz w:val="32"/>
          <w:szCs w:val="32"/>
          <w:rPrChange w:id="1195" w:author="ASAD MAHMOOD" w:date="2020-05-18T03:01:00Z">
            <w:rPr/>
          </w:rPrChange>
        </w:rPr>
        <w:pPrChange w:id="1196" w:author="ASAD MAHMOOD" w:date="2020-05-18T03:01:00Z">
          <w:pPr/>
        </w:pPrChange>
      </w:pPr>
    </w:p>
    <w:sectPr w:rsidR="004B318E" w:rsidRPr="00715311">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9A9955" w14:textId="77777777" w:rsidR="00FE649E" w:rsidRDefault="00FE649E" w:rsidP="00497E6D">
      <w:pPr>
        <w:spacing w:after="0" w:line="240" w:lineRule="auto"/>
      </w:pPr>
      <w:r>
        <w:separator/>
      </w:r>
    </w:p>
  </w:endnote>
  <w:endnote w:type="continuationSeparator" w:id="0">
    <w:p w14:paraId="502B96DD" w14:textId="77777777" w:rsidR="00FE649E" w:rsidRDefault="00FE649E" w:rsidP="00497E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AAECB" w14:textId="17098D28" w:rsidR="000C5050" w:rsidRDefault="000C5050">
    <w:pPr>
      <w:pStyle w:val="Footer"/>
      <w:tabs>
        <w:tab w:val="clear" w:pos="4680"/>
        <w:tab w:val="clear" w:pos="9360"/>
        <w:tab w:val="left" w:pos="1880"/>
      </w:tabs>
      <w:pPrChange w:id="1197" w:author="LEE ANGELELLI" w:date="2020-05-14T18:05:00Z">
        <w:pPr>
          <w:pStyle w:val="Footer"/>
        </w:pPr>
      </w:pPrChange>
    </w:pPr>
    <w:ins w:id="1198" w:author="LEE ANGELELLI" w:date="2020-05-14T18:05:00Z">
      <w:r>
        <w:rPr>
          <w:noProof/>
        </w:rPr>
        <mc:AlternateContent>
          <mc:Choice Requires="wps">
            <w:drawing>
              <wp:anchor distT="0" distB="0" distL="114300" distR="114300" simplePos="0" relativeHeight="251659264" behindDoc="0" locked="0" layoutInCell="1" allowOverlap="1" wp14:anchorId="647905AE" wp14:editId="2F0863AF">
                <wp:simplePos x="0" y="0"/>
                <wp:positionH relativeFrom="column">
                  <wp:posOffset>-533400</wp:posOffset>
                </wp:positionH>
                <wp:positionV relativeFrom="paragraph">
                  <wp:posOffset>60960</wp:posOffset>
                </wp:positionV>
                <wp:extent cx="7378700" cy="402590"/>
                <wp:effectExtent l="0" t="0" r="0" b="0"/>
                <wp:wrapNone/>
                <wp:docPr id="2" name="Text Box 21"/>
                <wp:cNvGraphicFramePr/>
                <a:graphic xmlns:a="http://schemas.openxmlformats.org/drawingml/2006/main">
                  <a:graphicData uri="http://schemas.microsoft.com/office/word/2010/wordprocessingShape">
                    <wps:wsp>
                      <wps:cNvSpPr txBox="1"/>
                      <wps:spPr>
                        <a:xfrm>
                          <a:off x="0" y="0"/>
                          <a:ext cx="7378700" cy="402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3510"/>
                              <w:gridCol w:w="3618"/>
                            </w:tblGrid>
                            <w:tr w:rsidR="000C5050" w:rsidRPr="00F8720D" w14:paraId="153BF492" w14:textId="77777777" w:rsidTr="000C5050">
                              <w:tc>
                                <w:tcPr>
                                  <w:tcW w:w="3960" w:type="dxa"/>
                                </w:tcPr>
                                <w:p w14:paraId="324E9973" w14:textId="77777777" w:rsidR="000C5050" w:rsidRPr="00F8720D" w:rsidRDefault="000C5050" w:rsidP="000C5050">
                                  <w:pPr>
                                    <w:pStyle w:val="BodyText"/>
                                    <w:spacing w:before="20"/>
                                    <w:rPr>
                                      <w:sz w:val="20"/>
                                      <w:szCs w:val="20"/>
                                    </w:rPr>
                                  </w:pPr>
                                  <w:r w:rsidRPr="00F8720D">
                                    <w:rPr>
                                      <w:sz w:val="20"/>
                                      <w:szCs w:val="20"/>
                                    </w:rPr>
                                    <w:t>© Copyright IBM Corp. 2020</w:t>
                                  </w:r>
                                </w:p>
                              </w:tc>
                              <w:tc>
                                <w:tcPr>
                                  <w:tcW w:w="3510" w:type="dxa"/>
                                </w:tcPr>
                                <w:p w14:paraId="0C61A97F" w14:textId="0C16E511" w:rsidR="000C5050" w:rsidRPr="00F8720D" w:rsidRDefault="000C5050" w:rsidP="000C5050">
                                  <w:pPr>
                                    <w:pStyle w:val="BodyText"/>
                                    <w:spacing w:before="2"/>
                                    <w:ind w:right="18"/>
                                    <w:jc w:val="center"/>
                                    <w:rPr>
                                      <w:sz w:val="20"/>
                                      <w:szCs w:val="20"/>
                                    </w:rPr>
                                  </w:pPr>
                                  <w:del w:id="1199" w:author="LEE ANGELELLI" w:date="2020-05-14T18:09:00Z">
                                    <w:r w:rsidRPr="00F8720D" w:rsidDel="000F4EB0">
                                      <w:rPr>
                                        <w:sz w:val="20"/>
                                        <w:szCs w:val="20"/>
                                      </w:rPr>
                                      <w:delText>Type II Material</w:delText>
                                    </w:r>
                                  </w:del>
                                </w:p>
                              </w:tc>
                              <w:tc>
                                <w:tcPr>
                                  <w:tcW w:w="3618" w:type="dxa"/>
                                </w:tcPr>
                                <w:sdt>
                                  <w:sdtPr>
                                    <w:rPr>
                                      <w:sz w:val="20"/>
                                    </w:rPr>
                                    <w:id w:val="-1780018182"/>
                                    <w:docPartObj>
                                      <w:docPartGallery w:val="Page Numbers (Bottom of Page)"/>
                                      <w:docPartUnique/>
                                    </w:docPartObj>
                                  </w:sdtPr>
                                  <w:sdtEndPr>
                                    <w:rPr>
                                      <w:noProof/>
                                    </w:rPr>
                                  </w:sdtEndPr>
                                  <w:sdtContent>
                                    <w:p w14:paraId="19B02303" w14:textId="77777777" w:rsidR="000C5050" w:rsidRPr="00F8720D" w:rsidRDefault="000C5050" w:rsidP="000C5050">
                                      <w:pPr>
                                        <w:pStyle w:val="Footer"/>
                                        <w:jc w:val="right"/>
                                        <w:rPr>
                                          <w:noProof/>
                                          <w:sz w:val="20"/>
                                        </w:rPr>
                                      </w:pPr>
                                      <w:r w:rsidRPr="00F8720D">
                                        <w:rPr>
                                          <w:sz w:val="20"/>
                                        </w:rPr>
                                        <w:fldChar w:fldCharType="begin"/>
                                      </w:r>
                                      <w:r w:rsidRPr="00F8720D">
                                        <w:rPr>
                                          <w:sz w:val="20"/>
                                        </w:rPr>
                                        <w:instrText xml:space="preserve"> PAGE   \* MERGEFORMAT </w:instrText>
                                      </w:r>
                                      <w:r w:rsidRPr="00F8720D">
                                        <w:rPr>
                                          <w:sz w:val="20"/>
                                        </w:rPr>
                                        <w:fldChar w:fldCharType="separate"/>
                                      </w:r>
                                      <w:r w:rsidRPr="00F8720D">
                                        <w:rPr>
                                          <w:sz w:val="20"/>
                                        </w:rPr>
                                        <w:t>1</w:t>
                                      </w:r>
                                      <w:r w:rsidRPr="00F8720D">
                                        <w:rPr>
                                          <w:noProof/>
                                          <w:sz w:val="20"/>
                                        </w:rPr>
                                        <w:fldChar w:fldCharType="end"/>
                                      </w:r>
                                    </w:p>
                                  </w:sdtContent>
                                </w:sdt>
                              </w:tc>
                            </w:tr>
                          </w:tbl>
                          <w:p w14:paraId="38224DA5" w14:textId="77777777" w:rsidR="000C5050" w:rsidRDefault="000C5050" w:rsidP="000F4EB0">
                            <w:pPr>
                              <w:pStyle w:val="Footer"/>
                              <w:tabs>
                                <w:tab w:val="clear" w:pos="4680"/>
                                <w:tab w:val="clear" w:pos="9360"/>
                              </w:tabs>
                              <w:rPr>
                                <w:caps/>
                                <w:color w:val="808080" w:themeColor="background1" w:themeShade="80"/>
                                <w:sz w:val="20"/>
                                <w:szCs w:val="20"/>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47905AE" id="_x0000_t202" coordsize="21600,21600" o:spt="202" path="m,l,21600r21600,l21600,xe">
                <v:stroke joinstyle="miter"/>
                <v:path gradientshapeok="t" o:connecttype="rect"/>
              </v:shapetype>
              <v:shape id="Text Box 21" o:spid="_x0000_s1026" type="#_x0000_t202" style="position:absolute;margin-left:-42pt;margin-top:4.8pt;width:581pt;height:31.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" filled="f" stroked="f" strokeweight=".5pt">
                <v:textbox style="mso-fit-shape-to-text:t" inset="0,,0">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3510"/>
                        <w:gridCol w:w="3618"/>
                      </w:tblGrid>
                      <w:tr w:rsidR="000C5050" w:rsidRPr="00F8720D" w14:paraId="153BF492" w14:textId="77777777" w:rsidTr="000C5050">
                        <w:tc>
                          <w:tcPr>
                            <w:tcW w:w="3960" w:type="dxa"/>
                          </w:tcPr>
                          <w:p w14:paraId="324E9973" w14:textId="77777777" w:rsidR="000C5050" w:rsidRPr="00F8720D" w:rsidRDefault="000C5050" w:rsidP="000C5050">
                            <w:pPr>
                              <w:pStyle w:val="BodyText"/>
                              <w:spacing w:before="20"/>
                              <w:rPr>
                                <w:sz w:val="20"/>
                                <w:szCs w:val="20"/>
                              </w:rPr>
                            </w:pPr>
                            <w:r w:rsidRPr="00F8720D">
                              <w:rPr>
                                <w:sz w:val="20"/>
                                <w:szCs w:val="20"/>
                              </w:rPr>
                              <w:t>© Copyright IBM Corp. 2020</w:t>
                            </w:r>
                          </w:p>
                        </w:tc>
                        <w:tc>
                          <w:tcPr>
                            <w:tcW w:w="3510" w:type="dxa"/>
                          </w:tcPr>
                          <w:p w14:paraId="0C61A97F" w14:textId="0C16E511" w:rsidR="000C5050" w:rsidRPr="00F8720D" w:rsidRDefault="000C5050" w:rsidP="000C5050">
                            <w:pPr>
                              <w:pStyle w:val="BodyText"/>
                              <w:spacing w:before="2"/>
                              <w:ind w:right="18"/>
                              <w:jc w:val="center"/>
                              <w:rPr>
                                <w:sz w:val="20"/>
                                <w:szCs w:val="20"/>
                              </w:rPr>
                            </w:pPr>
                            <w:del w:id="1200" w:author="LEE ANGELELLI" w:date="2020-05-14T18:09:00Z">
                              <w:r w:rsidRPr="00F8720D" w:rsidDel="000F4EB0">
                                <w:rPr>
                                  <w:sz w:val="20"/>
                                  <w:szCs w:val="20"/>
                                </w:rPr>
                                <w:delText>Type II Material</w:delText>
                              </w:r>
                            </w:del>
                          </w:p>
                        </w:tc>
                        <w:tc>
                          <w:tcPr>
                            <w:tcW w:w="3618" w:type="dxa"/>
                          </w:tcPr>
                          <w:sdt>
                            <w:sdtPr>
                              <w:rPr>
                                <w:sz w:val="20"/>
                              </w:rPr>
                              <w:id w:val="-1780018182"/>
                              <w:docPartObj>
                                <w:docPartGallery w:val="Page Numbers (Bottom of Page)"/>
                                <w:docPartUnique/>
                              </w:docPartObj>
                            </w:sdtPr>
                            <w:sdtEndPr>
                              <w:rPr>
                                <w:noProof/>
                              </w:rPr>
                            </w:sdtEndPr>
                            <w:sdtContent>
                              <w:p w14:paraId="19B02303" w14:textId="77777777" w:rsidR="000C5050" w:rsidRPr="00F8720D" w:rsidRDefault="000C5050" w:rsidP="000C5050">
                                <w:pPr>
                                  <w:pStyle w:val="Footer"/>
                                  <w:jc w:val="right"/>
                                  <w:rPr>
                                    <w:noProof/>
                                    <w:sz w:val="20"/>
                                  </w:rPr>
                                </w:pPr>
                                <w:r w:rsidRPr="00F8720D">
                                  <w:rPr>
                                    <w:sz w:val="20"/>
                                  </w:rPr>
                                  <w:fldChar w:fldCharType="begin"/>
                                </w:r>
                                <w:r w:rsidRPr="00F8720D">
                                  <w:rPr>
                                    <w:sz w:val="20"/>
                                  </w:rPr>
                                  <w:instrText xml:space="preserve"> PAGE   \* MERGEFORMAT </w:instrText>
                                </w:r>
                                <w:r w:rsidRPr="00F8720D">
                                  <w:rPr>
                                    <w:sz w:val="20"/>
                                  </w:rPr>
                                  <w:fldChar w:fldCharType="separate"/>
                                </w:r>
                                <w:r w:rsidRPr="00F8720D">
                                  <w:rPr>
                                    <w:sz w:val="20"/>
                                  </w:rPr>
                                  <w:t>1</w:t>
                                </w:r>
                                <w:r w:rsidRPr="00F8720D">
                                  <w:rPr>
                                    <w:noProof/>
                                    <w:sz w:val="20"/>
                                  </w:rPr>
                                  <w:fldChar w:fldCharType="end"/>
                                </w:r>
                              </w:p>
                            </w:sdtContent>
                          </w:sdt>
                        </w:tc>
                      </w:tr>
                    </w:tbl>
                    <w:p w14:paraId="38224DA5" w14:textId="77777777" w:rsidR="000C5050" w:rsidRDefault="000C5050" w:rsidP="000F4EB0">
                      <w:pPr>
                        <w:pStyle w:val="Footer"/>
                        <w:tabs>
                          <w:tab w:val="clear" w:pos="4680"/>
                          <w:tab w:val="clear" w:pos="9360"/>
                        </w:tabs>
                        <w:rPr>
                          <w:caps/>
                          <w:color w:val="808080" w:themeColor="background1" w:themeShade="80"/>
                          <w:sz w:val="20"/>
                          <w:szCs w:val="20"/>
                        </w:rPr>
                      </w:pPr>
                    </w:p>
                  </w:txbxContent>
                </v:textbox>
              </v:shape>
            </w:pict>
          </mc:Fallback>
        </mc:AlternateContent>
      </w:r>
      <w:r>
        <w:tab/>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AB2046" w14:textId="77777777" w:rsidR="00FE649E" w:rsidRDefault="00FE649E" w:rsidP="00497E6D">
      <w:pPr>
        <w:spacing w:after="0" w:line="240" w:lineRule="auto"/>
      </w:pPr>
      <w:r>
        <w:separator/>
      </w:r>
    </w:p>
  </w:footnote>
  <w:footnote w:type="continuationSeparator" w:id="0">
    <w:p w14:paraId="7A6C38BE" w14:textId="77777777" w:rsidR="00FE649E" w:rsidRDefault="00FE649E" w:rsidP="00497E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2750D"/>
    <w:multiLevelType w:val="multilevel"/>
    <w:tmpl w:val="7208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C70A8"/>
    <w:multiLevelType w:val="hybridMultilevel"/>
    <w:tmpl w:val="03B6A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66DCE"/>
    <w:multiLevelType w:val="hybridMultilevel"/>
    <w:tmpl w:val="AB9AA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A46EE"/>
    <w:multiLevelType w:val="hybridMultilevel"/>
    <w:tmpl w:val="54083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1162B"/>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9AB0867"/>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0C221777"/>
    <w:multiLevelType w:val="hybridMultilevel"/>
    <w:tmpl w:val="07CA11A0"/>
    <w:lvl w:ilvl="0" w:tplc="A2144A5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F7660E9"/>
    <w:multiLevelType w:val="hybridMultilevel"/>
    <w:tmpl w:val="54083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FF6BAE"/>
    <w:multiLevelType w:val="hybridMultilevel"/>
    <w:tmpl w:val="84A2B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109E9"/>
    <w:multiLevelType w:val="hybridMultilevel"/>
    <w:tmpl w:val="327A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861EE4"/>
    <w:multiLevelType w:val="hybridMultilevel"/>
    <w:tmpl w:val="84A2B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E6D2D"/>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F58316F"/>
    <w:multiLevelType w:val="hybridMultilevel"/>
    <w:tmpl w:val="7046BE14"/>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B61EF2"/>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283414F0"/>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2A9F5CA1"/>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2CAC0261"/>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2D9F7224"/>
    <w:multiLevelType w:val="hybridMultilevel"/>
    <w:tmpl w:val="03E24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40AC2"/>
    <w:multiLevelType w:val="hybridMultilevel"/>
    <w:tmpl w:val="5AA60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7910BD"/>
    <w:multiLevelType w:val="hybridMultilevel"/>
    <w:tmpl w:val="B6D6D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7548CB"/>
    <w:multiLevelType w:val="multilevel"/>
    <w:tmpl w:val="C8FE4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AE50FA"/>
    <w:multiLevelType w:val="multilevel"/>
    <w:tmpl w:val="8EB0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7F075C"/>
    <w:multiLevelType w:val="hybridMultilevel"/>
    <w:tmpl w:val="FB6E4EDE"/>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ED698B"/>
    <w:multiLevelType w:val="hybridMultilevel"/>
    <w:tmpl w:val="F3AED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CC3596"/>
    <w:multiLevelType w:val="hybridMultilevel"/>
    <w:tmpl w:val="E9841E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B95E41"/>
    <w:multiLevelType w:val="hybridMultilevel"/>
    <w:tmpl w:val="F3AED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652FA1"/>
    <w:multiLevelType w:val="hybridMultilevel"/>
    <w:tmpl w:val="1092EDA8"/>
    <w:lvl w:ilvl="0" w:tplc="7E1A4CFE">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4CD37A10"/>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50981763"/>
    <w:multiLevelType w:val="hybridMultilevel"/>
    <w:tmpl w:val="0EC28492"/>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23B58B7"/>
    <w:multiLevelType w:val="hybridMultilevel"/>
    <w:tmpl w:val="5218E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5241FB"/>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3D72198"/>
    <w:multiLevelType w:val="hybridMultilevel"/>
    <w:tmpl w:val="5036A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D07A9B"/>
    <w:multiLevelType w:val="multilevel"/>
    <w:tmpl w:val="A8D4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2D169E"/>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57300F8E"/>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594E41AF"/>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5ED9770E"/>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61D20145"/>
    <w:multiLevelType w:val="hybridMultilevel"/>
    <w:tmpl w:val="CA3037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22C10A1"/>
    <w:multiLevelType w:val="hybridMultilevel"/>
    <w:tmpl w:val="625A9D1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A6F61B0"/>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6DC60A55"/>
    <w:multiLevelType w:val="hybridMultilevel"/>
    <w:tmpl w:val="1A9C4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6D2915"/>
    <w:multiLevelType w:val="multilevel"/>
    <w:tmpl w:val="8B3C18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7257493B"/>
    <w:multiLevelType w:val="multilevel"/>
    <w:tmpl w:val="5F0E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7434FF"/>
    <w:multiLevelType w:val="hybridMultilevel"/>
    <w:tmpl w:val="9DE02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5B53EA"/>
    <w:multiLevelType w:val="hybridMultilevel"/>
    <w:tmpl w:val="60F29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5"/>
  </w:num>
  <w:num w:numId="3">
    <w:abstractNumId w:val="41"/>
  </w:num>
  <w:num w:numId="4">
    <w:abstractNumId w:val="16"/>
  </w:num>
  <w:num w:numId="5">
    <w:abstractNumId w:val="14"/>
  </w:num>
  <w:num w:numId="6">
    <w:abstractNumId w:val="34"/>
  </w:num>
  <w:num w:numId="7">
    <w:abstractNumId w:val="27"/>
  </w:num>
  <w:num w:numId="8">
    <w:abstractNumId w:val="36"/>
  </w:num>
  <w:num w:numId="9">
    <w:abstractNumId w:val="11"/>
  </w:num>
  <w:num w:numId="10">
    <w:abstractNumId w:val="37"/>
  </w:num>
  <w:num w:numId="11">
    <w:abstractNumId w:val="28"/>
  </w:num>
  <w:num w:numId="12">
    <w:abstractNumId w:val="6"/>
  </w:num>
  <w:num w:numId="13">
    <w:abstractNumId w:val="38"/>
  </w:num>
  <w:num w:numId="14">
    <w:abstractNumId w:val="39"/>
  </w:num>
  <w:num w:numId="15">
    <w:abstractNumId w:val="5"/>
  </w:num>
  <w:num w:numId="16">
    <w:abstractNumId w:val="33"/>
  </w:num>
  <w:num w:numId="17">
    <w:abstractNumId w:val="30"/>
  </w:num>
  <w:num w:numId="18">
    <w:abstractNumId w:val="13"/>
  </w:num>
  <w:num w:numId="19">
    <w:abstractNumId w:val="35"/>
  </w:num>
  <w:num w:numId="20">
    <w:abstractNumId w:val="15"/>
  </w:num>
  <w:num w:numId="21">
    <w:abstractNumId w:val="29"/>
  </w:num>
  <w:num w:numId="22">
    <w:abstractNumId w:val="2"/>
  </w:num>
  <w:num w:numId="23">
    <w:abstractNumId w:val="8"/>
  </w:num>
  <w:num w:numId="24">
    <w:abstractNumId w:val="44"/>
  </w:num>
  <w:num w:numId="25">
    <w:abstractNumId w:val="17"/>
  </w:num>
  <w:num w:numId="26">
    <w:abstractNumId w:val="23"/>
  </w:num>
  <w:num w:numId="27">
    <w:abstractNumId w:val="12"/>
  </w:num>
  <w:num w:numId="28">
    <w:abstractNumId w:val="9"/>
  </w:num>
  <w:num w:numId="29">
    <w:abstractNumId w:val="21"/>
  </w:num>
  <w:num w:numId="30">
    <w:abstractNumId w:val="42"/>
  </w:num>
  <w:num w:numId="31">
    <w:abstractNumId w:val="10"/>
  </w:num>
  <w:num w:numId="32">
    <w:abstractNumId w:val="32"/>
  </w:num>
  <w:num w:numId="33">
    <w:abstractNumId w:val="0"/>
  </w:num>
  <w:num w:numId="34">
    <w:abstractNumId w:val="24"/>
  </w:num>
  <w:num w:numId="35">
    <w:abstractNumId w:val="20"/>
  </w:num>
  <w:num w:numId="36">
    <w:abstractNumId w:val="1"/>
  </w:num>
  <w:num w:numId="37">
    <w:abstractNumId w:val="19"/>
  </w:num>
  <w:num w:numId="38">
    <w:abstractNumId w:val="43"/>
  </w:num>
  <w:num w:numId="39">
    <w:abstractNumId w:val="18"/>
  </w:num>
  <w:num w:numId="40">
    <w:abstractNumId w:val="22"/>
  </w:num>
  <w:num w:numId="41">
    <w:abstractNumId w:val="26"/>
  </w:num>
  <w:num w:numId="42">
    <w:abstractNumId w:val="7"/>
  </w:num>
  <w:num w:numId="43">
    <w:abstractNumId w:val="3"/>
  </w:num>
  <w:num w:numId="44">
    <w:abstractNumId w:val="31"/>
  </w:num>
  <w:num w:numId="45">
    <w:abstractNumId w:val="4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SAD MAHMOOD">
    <w15:presenceInfo w15:providerId="AD" w15:userId="S::asad.mahmood1@ibm.com::d551b5f5-3ecf-4aa4-aeb4-66ebec5dbae1"/>
  </w15:person>
  <w15:person w15:author="LEE ANGELELLI">
    <w15:presenceInfo w15:providerId="AD" w15:userId="S::langelel@us.ibm.com::a5acd852-cbb8-46cb-abae-21acabab1a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revisionView w:markup="0" w:inkAnnotation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0D5"/>
    <w:rsid w:val="00001B80"/>
    <w:rsid w:val="00002A2E"/>
    <w:rsid w:val="00003842"/>
    <w:rsid w:val="00003985"/>
    <w:rsid w:val="00004393"/>
    <w:rsid w:val="00005D48"/>
    <w:rsid w:val="00012470"/>
    <w:rsid w:val="0001315C"/>
    <w:rsid w:val="00013788"/>
    <w:rsid w:val="00017490"/>
    <w:rsid w:val="000200EC"/>
    <w:rsid w:val="00022F64"/>
    <w:rsid w:val="00023101"/>
    <w:rsid w:val="00025B55"/>
    <w:rsid w:val="0003001F"/>
    <w:rsid w:val="00031C84"/>
    <w:rsid w:val="000331C6"/>
    <w:rsid w:val="00034533"/>
    <w:rsid w:val="00035CC6"/>
    <w:rsid w:val="0004002A"/>
    <w:rsid w:val="00040D62"/>
    <w:rsid w:val="000433D1"/>
    <w:rsid w:val="00044C63"/>
    <w:rsid w:val="0004559B"/>
    <w:rsid w:val="0004673A"/>
    <w:rsid w:val="0005061C"/>
    <w:rsid w:val="00051242"/>
    <w:rsid w:val="00052C6E"/>
    <w:rsid w:val="00053BD2"/>
    <w:rsid w:val="00055627"/>
    <w:rsid w:val="00064E14"/>
    <w:rsid w:val="00065A2F"/>
    <w:rsid w:val="000676E6"/>
    <w:rsid w:val="00070619"/>
    <w:rsid w:val="00071A09"/>
    <w:rsid w:val="00071D41"/>
    <w:rsid w:val="00072C5C"/>
    <w:rsid w:val="00073A80"/>
    <w:rsid w:val="00076808"/>
    <w:rsid w:val="0008004B"/>
    <w:rsid w:val="00081D09"/>
    <w:rsid w:val="00082613"/>
    <w:rsid w:val="00084546"/>
    <w:rsid w:val="00090858"/>
    <w:rsid w:val="00091313"/>
    <w:rsid w:val="000939F1"/>
    <w:rsid w:val="00096FCA"/>
    <w:rsid w:val="000A1488"/>
    <w:rsid w:val="000A2A7D"/>
    <w:rsid w:val="000A2CCD"/>
    <w:rsid w:val="000A7656"/>
    <w:rsid w:val="000A7844"/>
    <w:rsid w:val="000B117C"/>
    <w:rsid w:val="000B31A0"/>
    <w:rsid w:val="000B3231"/>
    <w:rsid w:val="000B4305"/>
    <w:rsid w:val="000B5864"/>
    <w:rsid w:val="000C02D6"/>
    <w:rsid w:val="000C11D9"/>
    <w:rsid w:val="000C5050"/>
    <w:rsid w:val="000C5B72"/>
    <w:rsid w:val="000C7357"/>
    <w:rsid w:val="000D2CDD"/>
    <w:rsid w:val="000D56E8"/>
    <w:rsid w:val="000D58DC"/>
    <w:rsid w:val="000D7B16"/>
    <w:rsid w:val="000E2483"/>
    <w:rsid w:val="000E286A"/>
    <w:rsid w:val="000E361E"/>
    <w:rsid w:val="000E4169"/>
    <w:rsid w:val="000E74E9"/>
    <w:rsid w:val="000F38CE"/>
    <w:rsid w:val="000F4EB0"/>
    <w:rsid w:val="000F679F"/>
    <w:rsid w:val="00103750"/>
    <w:rsid w:val="001045DA"/>
    <w:rsid w:val="001077A6"/>
    <w:rsid w:val="00107B2A"/>
    <w:rsid w:val="00112EC6"/>
    <w:rsid w:val="00115BA1"/>
    <w:rsid w:val="0011725A"/>
    <w:rsid w:val="00120168"/>
    <w:rsid w:val="00120460"/>
    <w:rsid w:val="001209E6"/>
    <w:rsid w:val="001235D8"/>
    <w:rsid w:val="00123B72"/>
    <w:rsid w:val="00124EC1"/>
    <w:rsid w:val="001263EA"/>
    <w:rsid w:val="001266B9"/>
    <w:rsid w:val="001273CC"/>
    <w:rsid w:val="00133856"/>
    <w:rsid w:val="001349D0"/>
    <w:rsid w:val="001411F7"/>
    <w:rsid w:val="00142930"/>
    <w:rsid w:val="00142A92"/>
    <w:rsid w:val="00142E73"/>
    <w:rsid w:val="00146CA0"/>
    <w:rsid w:val="001476E4"/>
    <w:rsid w:val="00150171"/>
    <w:rsid w:val="00154F49"/>
    <w:rsid w:val="001571C9"/>
    <w:rsid w:val="00163C50"/>
    <w:rsid w:val="00164B3A"/>
    <w:rsid w:val="0016723B"/>
    <w:rsid w:val="00167E59"/>
    <w:rsid w:val="00170DDB"/>
    <w:rsid w:val="00173150"/>
    <w:rsid w:val="0017334F"/>
    <w:rsid w:val="00173E7F"/>
    <w:rsid w:val="0017416F"/>
    <w:rsid w:val="00174441"/>
    <w:rsid w:val="0017590D"/>
    <w:rsid w:val="00176B34"/>
    <w:rsid w:val="00181657"/>
    <w:rsid w:val="00182E0F"/>
    <w:rsid w:val="001842F0"/>
    <w:rsid w:val="001870DA"/>
    <w:rsid w:val="001925B9"/>
    <w:rsid w:val="00193A6B"/>
    <w:rsid w:val="001948E1"/>
    <w:rsid w:val="001A12AE"/>
    <w:rsid w:val="001A2DD8"/>
    <w:rsid w:val="001A4A2D"/>
    <w:rsid w:val="001A5091"/>
    <w:rsid w:val="001A53D0"/>
    <w:rsid w:val="001A6DDF"/>
    <w:rsid w:val="001A776E"/>
    <w:rsid w:val="001B18E1"/>
    <w:rsid w:val="001B3701"/>
    <w:rsid w:val="001B5494"/>
    <w:rsid w:val="001B66AC"/>
    <w:rsid w:val="001C3794"/>
    <w:rsid w:val="001C76DA"/>
    <w:rsid w:val="001D0461"/>
    <w:rsid w:val="001D0E68"/>
    <w:rsid w:val="001D0FFC"/>
    <w:rsid w:val="001D117A"/>
    <w:rsid w:val="001D232A"/>
    <w:rsid w:val="001D787B"/>
    <w:rsid w:val="001E126C"/>
    <w:rsid w:val="001E139A"/>
    <w:rsid w:val="001E33D3"/>
    <w:rsid w:val="001E773A"/>
    <w:rsid w:val="001F3FBE"/>
    <w:rsid w:val="001F4ED0"/>
    <w:rsid w:val="001F5A5F"/>
    <w:rsid w:val="001F70FB"/>
    <w:rsid w:val="001F7D21"/>
    <w:rsid w:val="00205480"/>
    <w:rsid w:val="00205961"/>
    <w:rsid w:val="002074C0"/>
    <w:rsid w:val="00207F74"/>
    <w:rsid w:val="00211EC6"/>
    <w:rsid w:val="00213940"/>
    <w:rsid w:val="00216F36"/>
    <w:rsid w:val="00217226"/>
    <w:rsid w:val="00217B3D"/>
    <w:rsid w:val="00217D4A"/>
    <w:rsid w:val="00220BFB"/>
    <w:rsid w:val="00222F99"/>
    <w:rsid w:val="00225397"/>
    <w:rsid w:val="0022543B"/>
    <w:rsid w:val="00226C5A"/>
    <w:rsid w:val="00237062"/>
    <w:rsid w:val="002377FC"/>
    <w:rsid w:val="002401E5"/>
    <w:rsid w:val="00242D81"/>
    <w:rsid w:val="0024484A"/>
    <w:rsid w:val="00245738"/>
    <w:rsid w:val="002507B0"/>
    <w:rsid w:val="00252A1A"/>
    <w:rsid w:val="00253301"/>
    <w:rsid w:val="00256431"/>
    <w:rsid w:val="00256DC5"/>
    <w:rsid w:val="00257331"/>
    <w:rsid w:val="0026082C"/>
    <w:rsid w:val="00260A2F"/>
    <w:rsid w:val="00261A9E"/>
    <w:rsid w:val="002647F7"/>
    <w:rsid w:val="00265FBF"/>
    <w:rsid w:val="00267E8F"/>
    <w:rsid w:val="0027082A"/>
    <w:rsid w:val="0027098D"/>
    <w:rsid w:val="00271A81"/>
    <w:rsid w:val="002741E6"/>
    <w:rsid w:val="00275535"/>
    <w:rsid w:val="00275B95"/>
    <w:rsid w:val="0027652A"/>
    <w:rsid w:val="00277549"/>
    <w:rsid w:val="0027779A"/>
    <w:rsid w:val="00284C89"/>
    <w:rsid w:val="00285B49"/>
    <w:rsid w:val="002869BC"/>
    <w:rsid w:val="00290A8F"/>
    <w:rsid w:val="00291960"/>
    <w:rsid w:val="00293416"/>
    <w:rsid w:val="002961B4"/>
    <w:rsid w:val="002A19C4"/>
    <w:rsid w:val="002A1A61"/>
    <w:rsid w:val="002A26D8"/>
    <w:rsid w:val="002A29B5"/>
    <w:rsid w:val="002A36D7"/>
    <w:rsid w:val="002A7700"/>
    <w:rsid w:val="002B10B6"/>
    <w:rsid w:val="002B4A12"/>
    <w:rsid w:val="002B6519"/>
    <w:rsid w:val="002B7CCA"/>
    <w:rsid w:val="002C1426"/>
    <w:rsid w:val="002C15D9"/>
    <w:rsid w:val="002C2B29"/>
    <w:rsid w:val="002C3987"/>
    <w:rsid w:val="002C48AE"/>
    <w:rsid w:val="002C765F"/>
    <w:rsid w:val="002C794E"/>
    <w:rsid w:val="002C7AFA"/>
    <w:rsid w:val="002D1D0E"/>
    <w:rsid w:val="002D2586"/>
    <w:rsid w:val="002D3111"/>
    <w:rsid w:val="002D51DE"/>
    <w:rsid w:val="002D5A8B"/>
    <w:rsid w:val="002D685B"/>
    <w:rsid w:val="002D7C75"/>
    <w:rsid w:val="002E01F9"/>
    <w:rsid w:val="002E3BD6"/>
    <w:rsid w:val="002E565D"/>
    <w:rsid w:val="002E60C6"/>
    <w:rsid w:val="002E6B5B"/>
    <w:rsid w:val="002E79A7"/>
    <w:rsid w:val="002F0E7C"/>
    <w:rsid w:val="002F0EC0"/>
    <w:rsid w:val="002F3284"/>
    <w:rsid w:val="002F3523"/>
    <w:rsid w:val="002F4B4F"/>
    <w:rsid w:val="00302004"/>
    <w:rsid w:val="00305394"/>
    <w:rsid w:val="00307DEE"/>
    <w:rsid w:val="00307E8C"/>
    <w:rsid w:val="00311BEF"/>
    <w:rsid w:val="00311DAA"/>
    <w:rsid w:val="00312A82"/>
    <w:rsid w:val="003139C8"/>
    <w:rsid w:val="00313A9A"/>
    <w:rsid w:val="003163B4"/>
    <w:rsid w:val="00317FAF"/>
    <w:rsid w:val="0032228B"/>
    <w:rsid w:val="00323CFF"/>
    <w:rsid w:val="00323F35"/>
    <w:rsid w:val="003242CA"/>
    <w:rsid w:val="00325687"/>
    <w:rsid w:val="00325E28"/>
    <w:rsid w:val="00326109"/>
    <w:rsid w:val="003268CC"/>
    <w:rsid w:val="003306EA"/>
    <w:rsid w:val="0033492A"/>
    <w:rsid w:val="003372B7"/>
    <w:rsid w:val="003401D3"/>
    <w:rsid w:val="00342F62"/>
    <w:rsid w:val="00345257"/>
    <w:rsid w:val="00350133"/>
    <w:rsid w:val="00351821"/>
    <w:rsid w:val="003519E5"/>
    <w:rsid w:val="003546F6"/>
    <w:rsid w:val="003605B3"/>
    <w:rsid w:val="00364942"/>
    <w:rsid w:val="0036675D"/>
    <w:rsid w:val="0037005A"/>
    <w:rsid w:val="00370B3D"/>
    <w:rsid w:val="00371882"/>
    <w:rsid w:val="00371A2F"/>
    <w:rsid w:val="0037284E"/>
    <w:rsid w:val="0037346D"/>
    <w:rsid w:val="00373A6A"/>
    <w:rsid w:val="0037665A"/>
    <w:rsid w:val="00382ED3"/>
    <w:rsid w:val="0038705A"/>
    <w:rsid w:val="0038721D"/>
    <w:rsid w:val="00387353"/>
    <w:rsid w:val="003915E6"/>
    <w:rsid w:val="003961B3"/>
    <w:rsid w:val="00396974"/>
    <w:rsid w:val="003976AE"/>
    <w:rsid w:val="00397AAE"/>
    <w:rsid w:val="00397D1B"/>
    <w:rsid w:val="003A04CE"/>
    <w:rsid w:val="003A15DB"/>
    <w:rsid w:val="003A2913"/>
    <w:rsid w:val="003A2FC6"/>
    <w:rsid w:val="003A3280"/>
    <w:rsid w:val="003A3731"/>
    <w:rsid w:val="003A4616"/>
    <w:rsid w:val="003A655D"/>
    <w:rsid w:val="003B0146"/>
    <w:rsid w:val="003B0C5A"/>
    <w:rsid w:val="003B2A56"/>
    <w:rsid w:val="003B3F23"/>
    <w:rsid w:val="003C086A"/>
    <w:rsid w:val="003C2A06"/>
    <w:rsid w:val="003C61C0"/>
    <w:rsid w:val="003C71E4"/>
    <w:rsid w:val="003D4510"/>
    <w:rsid w:val="003D62F1"/>
    <w:rsid w:val="003E3C92"/>
    <w:rsid w:val="003E4DA3"/>
    <w:rsid w:val="003E52B0"/>
    <w:rsid w:val="003E5CF6"/>
    <w:rsid w:val="003E7420"/>
    <w:rsid w:val="003E7D94"/>
    <w:rsid w:val="003F517B"/>
    <w:rsid w:val="003F5D54"/>
    <w:rsid w:val="003F74FE"/>
    <w:rsid w:val="004000C4"/>
    <w:rsid w:val="00401561"/>
    <w:rsid w:val="00406775"/>
    <w:rsid w:val="004071B0"/>
    <w:rsid w:val="00407B55"/>
    <w:rsid w:val="00410E36"/>
    <w:rsid w:val="004115A1"/>
    <w:rsid w:val="00412BE4"/>
    <w:rsid w:val="00412CF9"/>
    <w:rsid w:val="00412F49"/>
    <w:rsid w:val="004146F6"/>
    <w:rsid w:val="0042073F"/>
    <w:rsid w:val="00421758"/>
    <w:rsid w:val="00421955"/>
    <w:rsid w:val="00421D97"/>
    <w:rsid w:val="00424175"/>
    <w:rsid w:val="004252E3"/>
    <w:rsid w:val="0043020A"/>
    <w:rsid w:val="00431C18"/>
    <w:rsid w:val="00431D57"/>
    <w:rsid w:val="004327AB"/>
    <w:rsid w:val="00432953"/>
    <w:rsid w:val="00433FF3"/>
    <w:rsid w:val="00434CDF"/>
    <w:rsid w:val="00435F6C"/>
    <w:rsid w:val="00437F54"/>
    <w:rsid w:val="0044496A"/>
    <w:rsid w:val="00446027"/>
    <w:rsid w:val="0045058B"/>
    <w:rsid w:val="0045367C"/>
    <w:rsid w:val="00455BE1"/>
    <w:rsid w:val="00455ED8"/>
    <w:rsid w:val="004573DF"/>
    <w:rsid w:val="004607BA"/>
    <w:rsid w:val="00461A3C"/>
    <w:rsid w:val="00465FF8"/>
    <w:rsid w:val="00466F43"/>
    <w:rsid w:val="00471E3B"/>
    <w:rsid w:val="0047647F"/>
    <w:rsid w:val="0047653E"/>
    <w:rsid w:val="00476C6D"/>
    <w:rsid w:val="0048222D"/>
    <w:rsid w:val="00484243"/>
    <w:rsid w:val="004938F6"/>
    <w:rsid w:val="00494ECE"/>
    <w:rsid w:val="00495DF0"/>
    <w:rsid w:val="00497E6D"/>
    <w:rsid w:val="004A1497"/>
    <w:rsid w:val="004A1D75"/>
    <w:rsid w:val="004A27E3"/>
    <w:rsid w:val="004A3203"/>
    <w:rsid w:val="004A469D"/>
    <w:rsid w:val="004A4C40"/>
    <w:rsid w:val="004A5944"/>
    <w:rsid w:val="004A7339"/>
    <w:rsid w:val="004B038D"/>
    <w:rsid w:val="004B12B4"/>
    <w:rsid w:val="004B1E5C"/>
    <w:rsid w:val="004B318E"/>
    <w:rsid w:val="004B3CEB"/>
    <w:rsid w:val="004C1218"/>
    <w:rsid w:val="004C1544"/>
    <w:rsid w:val="004C1B4D"/>
    <w:rsid w:val="004C2A06"/>
    <w:rsid w:val="004C3311"/>
    <w:rsid w:val="004C4D8F"/>
    <w:rsid w:val="004D0EDC"/>
    <w:rsid w:val="004D170A"/>
    <w:rsid w:val="004D213E"/>
    <w:rsid w:val="004E03D0"/>
    <w:rsid w:val="004E0F63"/>
    <w:rsid w:val="004E2B31"/>
    <w:rsid w:val="004E38A7"/>
    <w:rsid w:val="004E3BF3"/>
    <w:rsid w:val="004E54CF"/>
    <w:rsid w:val="004E5A08"/>
    <w:rsid w:val="004E5B73"/>
    <w:rsid w:val="004F007E"/>
    <w:rsid w:val="004F7F31"/>
    <w:rsid w:val="00507DEF"/>
    <w:rsid w:val="005102E0"/>
    <w:rsid w:val="0051039F"/>
    <w:rsid w:val="00510CEC"/>
    <w:rsid w:val="0051615C"/>
    <w:rsid w:val="00516FEF"/>
    <w:rsid w:val="0052076F"/>
    <w:rsid w:val="00522972"/>
    <w:rsid w:val="00522CB3"/>
    <w:rsid w:val="0052347F"/>
    <w:rsid w:val="00523FFC"/>
    <w:rsid w:val="00524012"/>
    <w:rsid w:val="00525326"/>
    <w:rsid w:val="005278FA"/>
    <w:rsid w:val="00527E42"/>
    <w:rsid w:val="00532FC3"/>
    <w:rsid w:val="00533BFF"/>
    <w:rsid w:val="00535D25"/>
    <w:rsid w:val="005360B3"/>
    <w:rsid w:val="005366B8"/>
    <w:rsid w:val="005413AC"/>
    <w:rsid w:val="00541C31"/>
    <w:rsid w:val="00542CF7"/>
    <w:rsid w:val="005450F7"/>
    <w:rsid w:val="0054755C"/>
    <w:rsid w:val="005476F0"/>
    <w:rsid w:val="005529E6"/>
    <w:rsid w:val="005536CD"/>
    <w:rsid w:val="00554F42"/>
    <w:rsid w:val="00555949"/>
    <w:rsid w:val="00560D8E"/>
    <w:rsid w:val="005612F9"/>
    <w:rsid w:val="00561FA2"/>
    <w:rsid w:val="0056555C"/>
    <w:rsid w:val="00565FE2"/>
    <w:rsid w:val="00566CB4"/>
    <w:rsid w:val="00566CFE"/>
    <w:rsid w:val="00567EB4"/>
    <w:rsid w:val="005705A5"/>
    <w:rsid w:val="005711A7"/>
    <w:rsid w:val="0057233B"/>
    <w:rsid w:val="00574149"/>
    <w:rsid w:val="0057503B"/>
    <w:rsid w:val="005769A5"/>
    <w:rsid w:val="00576CA0"/>
    <w:rsid w:val="00577FF3"/>
    <w:rsid w:val="0058055F"/>
    <w:rsid w:val="00581669"/>
    <w:rsid w:val="00583EFE"/>
    <w:rsid w:val="00586FC6"/>
    <w:rsid w:val="00587C13"/>
    <w:rsid w:val="0059286F"/>
    <w:rsid w:val="00593524"/>
    <w:rsid w:val="00595095"/>
    <w:rsid w:val="00595CC6"/>
    <w:rsid w:val="005A1329"/>
    <w:rsid w:val="005A17F3"/>
    <w:rsid w:val="005A5C06"/>
    <w:rsid w:val="005A602C"/>
    <w:rsid w:val="005A6947"/>
    <w:rsid w:val="005B0ACA"/>
    <w:rsid w:val="005B0F9A"/>
    <w:rsid w:val="005B2A81"/>
    <w:rsid w:val="005B4176"/>
    <w:rsid w:val="005B53A0"/>
    <w:rsid w:val="005C0396"/>
    <w:rsid w:val="005C1112"/>
    <w:rsid w:val="005C1CE5"/>
    <w:rsid w:val="005C20BF"/>
    <w:rsid w:val="005C314C"/>
    <w:rsid w:val="005C3940"/>
    <w:rsid w:val="005C440E"/>
    <w:rsid w:val="005C444F"/>
    <w:rsid w:val="005C79FE"/>
    <w:rsid w:val="005D0E68"/>
    <w:rsid w:val="005D4B01"/>
    <w:rsid w:val="005D74FF"/>
    <w:rsid w:val="005F1494"/>
    <w:rsid w:val="005F1840"/>
    <w:rsid w:val="005F1C55"/>
    <w:rsid w:val="005F23BE"/>
    <w:rsid w:val="00602153"/>
    <w:rsid w:val="00610A5E"/>
    <w:rsid w:val="00612F55"/>
    <w:rsid w:val="00614B6B"/>
    <w:rsid w:val="006157F6"/>
    <w:rsid w:val="0061600C"/>
    <w:rsid w:val="00616733"/>
    <w:rsid w:val="00617F0E"/>
    <w:rsid w:val="0062155E"/>
    <w:rsid w:val="00623C9F"/>
    <w:rsid w:val="00624627"/>
    <w:rsid w:val="0062557B"/>
    <w:rsid w:val="00631D6C"/>
    <w:rsid w:val="00632A6F"/>
    <w:rsid w:val="0063332A"/>
    <w:rsid w:val="0063640D"/>
    <w:rsid w:val="00644DDE"/>
    <w:rsid w:val="00647D01"/>
    <w:rsid w:val="00650F00"/>
    <w:rsid w:val="006515AA"/>
    <w:rsid w:val="0065203D"/>
    <w:rsid w:val="00653E15"/>
    <w:rsid w:val="00654CD5"/>
    <w:rsid w:val="00655248"/>
    <w:rsid w:val="00655331"/>
    <w:rsid w:val="00656A2C"/>
    <w:rsid w:val="00656B20"/>
    <w:rsid w:val="00660079"/>
    <w:rsid w:val="00661573"/>
    <w:rsid w:val="00662B81"/>
    <w:rsid w:val="00664AEA"/>
    <w:rsid w:val="00665857"/>
    <w:rsid w:val="00667700"/>
    <w:rsid w:val="00670030"/>
    <w:rsid w:val="00670B6B"/>
    <w:rsid w:val="00670ECD"/>
    <w:rsid w:val="00671750"/>
    <w:rsid w:val="0067312A"/>
    <w:rsid w:val="006749CE"/>
    <w:rsid w:val="006758E7"/>
    <w:rsid w:val="00676725"/>
    <w:rsid w:val="0067769B"/>
    <w:rsid w:val="00682D3F"/>
    <w:rsid w:val="006847F8"/>
    <w:rsid w:val="00685738"/>
    <w:rsid w:val="00690833"/>
    <w:rsid w:val="0069477B"/>
    <w:rsid w:val="006A2108"/>
    <w:rsid w:val="006A282C"/>
    <w:rsid w:val="006A3684"/>
    <w:rsid w:val="006A3DE6"/>
    <w:rsid w:val="006A7875"/>
    <w:rsid w:val="006B2276"/>
    <w:rsid w:val="006B433C"/>
    <w:rsid w:val="006B46EA"/>
    <w:rsid w:val="006B546C"/>
    <w:rsid w:val="006B5566"/>
    <w:rsid w:val="006B570F"/>
    <w:rsid w:val="006B7ABF"/>
    <w:rsid w:val="006C0072"/>
    <w:rsid w:val="006C2DFA"/>
    <w:rsid w:val="006C429B"/>
    <w:rsid w:val="006C51F1"/>
    <w:rsid w:val="006C7B9E"/>
    <w:rsid w:val="006D62EF"/>
    <w:rsid w:val="006D71CD"/>
    <w:rsid w:val="006E259A"/>
    <w:rsid w:val="006E26FC"/>
    <w:rsid w:val="006E6BFA"/>
    <w:rsid w:val="006E7EB1"/>
    <w:rsid w:val="006F08C0"/>
    <w:rsid w:val="006F164D"/>
    <w:rsid w:val="006F24D4"/>
    <w:rsid w:val="006F35B1"/>
    <w:rsid w:val="006F7E65"/>
    <w:rsid w:val="00703FB4"/>
    <w:rsid w:val="0070516F"/>
    <w:rsid w:val="00710F67"/>
    <w:rsid w:val="0071450F"/>
    <w:rsid w:val="00715311"/>
    <w:rsid w:val="00715852"/>
    <w:rsid w:val="007161E4"/>
    <w:rsid w:val="00716B31"/>
    <w:rsid w:val="00720542"/>
    <w:rsid w:val="00720A20"/>
    <w:rsid w:val="00720B0C"/>
    <w:rsid w:val="00721706"/>
    <w:rsid w:val="00726AAC"/>
    <w:rsid w:val="0072725D"/>
    <w:rsid w:val="00731E5C"/>
    <w:rsid w:val="0073475A"/>
    <w:rsid w:val="007405E3"/>
    <w:rsid w:val="007415E6"/>
    <w:rsid w:val="00744444"/>
    <w:rsid w:val="007456CD"/>
    <w:rsid w:val="007460FE"/>
    <w:rsid w:val="007511B4"/>
    <w:rsid w:val="00757ABC"/>
    <w:rsid w:val="007604A7"/>
    <w:rsid w:val="00763595"/>
    <w:rsid w:val="00765867"/>
    <w:rsid w:val="00765F81"/>
    <w:rsid w:val="007665B6"/>
    <w:rsid w:val="00771107"/>
    <w:rsid w:val="007719CD"/>
    <w:rsid w:val="007724E4"/>
    <w:rsid w:val="007727DF"/>
    <w:rsid w:val="00772F96"/>
    <w:rsid w:val="00773D7F"/>
    <w:rsid w:val="007740B6"/>
    <w:rsid w:val="00782498"/>
    <w:rsid w:val="00782645"/>
    <w:rsid w:val="0078379A"/>
    <w:rsid w:val="007848D5"/>
    <w:rsid w:val="00785307"/>
    <w:rsid w:val="00786A67"/>
    <w:rsid w:val="00791AF6"/>
    <w:rsid w:val="00791F81"/>
    <w:rsid w:val="00793464"/>
    <w:rsid w:val="007952FF"/>
    <w:rsid w:val="00795EDF"/>
    <w:rsid w:val="00796B33"/>
    <w:rsid w:val="007977D8"/>
    <w:rsid w:val="007A3E17"/>
    <w:rsid w:val="007A4CC6"/>
    <w:rsid w:val="007A65F6"/>
    <w:rsid w:val="007A6F34"/>
    <w:rsid w:val="007A7D43"/>
    <w:rsid w:val="007B0F36"/>
    <w:rsid w:val="007B1DF1"/>
    <w:rsid w:val="007B37F6"/>
    <w:rsid w:val="007B56A6"/>
    <w:rsid w:val="007C336F"/>
    <w:rsid w:val="007C4D5F"/>
    <w:rsid w:val="007C554B"/>
    <w:rsid w:val="007D0E2C"/>
    <w:rsid w:val="007D234C"/>
    <w:rsid w:val="007D313D"/>
    <w:rsid w:val="007D579B"/>
    <w:rsid w:val="007D5ADE"/>
    <w:rsid w:val="007D6395"/>
    <w:rsid w:val="007E3090"/>
    <w:rsid w:val="007E35D8"/>
    <w:rsid w:val="007E5477"/>
    <w:rsid w:val="007E5B8D"/>
    <w:rsid w:val="007E6AD7"/>
    <w:rsid w:val="007F1C75"/>
    <w:rsid w:val="007F3C99"/>
    <w:rsid w:val="0080448A"/>
    <w:rsid w:val="00804962"/>
    <w:rsid w:val="00804EC4"/>
    <w:rsid w:val="00806000"/>
    <w:rsid w:val="00806327"/>
    <w:rsid w:val="00807B76"/>
    <w:rsid w:val="0081003C"/>
    <w:rsid w:val="00813190"/>
    <w:rsid w:val="008146AD"/>
    <w:rsid w:val="008161B4"/>
    <w:rsid w:val="008172CE"/>
    <w:rsid w:val="008172FE"/>
    <w:rsid w:val="00817572"/>
    <w:rsid w:val="00821594"/>
    <w:rsid w:val="00823F67"/>
    <w:rsid w:val="00824E16"/>
    <w:rsid w:val="00827A8B"/>
    <w:rsid w:val="00827CB3"/>
    <w:rsid w:val="008302C2"/>
    <w:rsid w:val="00830DA6"/>
    <w:rsid w:val="008334E9"/>
    <w:rsid w:val="008336AF"/>
    <w:rsid w:val="00833CD5"/>
    <w:rsid w:val="00833E94"/>
    <w:rsid w:val="00833FB5"/>
    <w:rsid w:val="00835CAD"/>
    <w:rsid w:val="00837D81"/>
    <w:rsid w:val="008411D6"/>
    <w:rsid w:val="00841EF5"/>
    <w:rsid w:val="0084288A"/>
    <w:rsid w:val="0084490B"/>
    <w:rsid w:val="00845624"/>
    <w:rsid w:val="00845A51"/>
    <w:rsid w:val="00847093"/>
    <w:rsid w:val="00847C87"/>
    <w:rsid w:val="00850FCB"/>
    <w:rsid w:val="0086040B"/>
    <w:rsid w:val="0086161E"/>
    <w:rsid w:val="008700AC"/>
    <w:rsid w:val="008728C9"/>
    <w:rsid w:val="00874978"/>
    <w:rsid w:val="00875950"/>
    <w:rsid w:val="008828D7"/>
    <w:rsid w:val="0088452D"/>
    <w:rsid w:val="00884CA1"/>
    <w:rsid w:val="00891D6D"/>
    <w:rsid w:val="00892E86"/>
    <w:rsid w:val="00896B32"/>
    <w:rsid w:val="008977FD"/>
    <w:rsid w:val="008A0377"/>
    <w:rsid w:val="008A268F"/>
    <w:rsid w:val="008A3A3C"/>
    <w:rsid w:val="008A4186"/>
    <w:rsid w:val="008A4FF9"/>
    <w:rsid w:val="008A52A0"/>
    <w:rsid w:val="008A574D"/>
    <w:rsid w:val="008A57B0"/>
    <w:rsid w:val="008A5B61"/>
    <w:rsid w:val="008B28C3"/>
    <w:rsid w:val="008B2F12"/>
    <w:rsid w:val="008B34DE"/>
    <w:rsid w:val="008B5264"/>
    <w:rsid w:val="008B628E"/>
    <w:rsid w:val="008B6D0B"/>
    <w:rsid w:val="008B7B37"/>
    <w:rsid w:val="008B7F7A"/>
    <w:rsid w:val="008C03CD"/>
    <w:rsid w:val="008C1F2A"/>
    <w:rsid w:val="008C357E"/>
    <w:rsid w:val="008D15EC"/>
    <w:rsid w:val="008D313C"/>
    <w:rsid w:val="008D5B15"/>
    <w:rsid w:val="008D704A"/>
    <w:rsid w:val="008D719C"/>
    <w:rsid w:val="008E178A"/>
    <w:rsid w:val="008E5391"/>
    <w:rsid w:val="008E63C3"/>
    <w:rsid w:val="008E6702"/>
    <w:rsid w:val="008F0962"/>
    <w:rsid w:val="008F2B0B"/>
    <w:rsid w:val="008F40F3"/>
    <w:rsid w:val="0090027C"/>
    <w:rsid w:val="0090131F"/>
    <w:rsid w:val="00901648"/>
    <w:rsid w:val="0090328B"/>
    <w:rsid w:val="00903B2F"/>
    <w:rsid w:val="0090446A"/>
    <w:rsid w:val="009049E8"/>
    <w:rsid w:val="00905CE3"/>
    <w:rsid w:val="00911E50"/>
    <w:rsid w:val="00913378"/>
    <w:rsid w:val="00914762"/>
    <w:rsid w:val="00914988"/>
    <w:rsid w:val="009167C6"/>
    <w:rsid w:val="009168DD"/>
    <w:rsid w:val="009202E2"/>
    <w:rsid w:val="00921983"/>
    <w:rsid w:val="009222B8"/>
    <w:rsid w:val="00922415"/>
    <w:rsid w:val="0092427E"/>
    <w:rsid w:val="00924C06"/>
    <w:rsid w:val="00926AC9"/>
    <w:rsid w:val="00927139"/>
    <w:rsid w:val="00927CC1"/>
    <w:rsid w:val="0093176F"/>
    <w:rsid w:val="00933D75"/>
    <w:rsid w:val="009348D7"/>
    <w:rsid w:val="009414EB"/>
    <w:rsid w:val="00942BAA"/>
    <w:rsid w:val="009458A9"/>
    <w:rsid w:val="009529D6"/>
    <w:rsid w:val="0095408E"/>
    <w:rsid w:val="00955348"/>
    <w:rsid w:val="00955FE9"/>
    <w:rsid w:val="009565BA"/>
    <w:rsid w:val="00957BCA"/>
    <w:rsid w:val="00957C7C"/>
    <w:rsid w:val="0096024A"/>
    <w:rsid w:val="00960403"/>
    <w:rsid w:val="00964677"/>
    <w:rsid w:val="00965DB4"/>
    <w:rsid w:val="009664E5"/>
    <w:rsid w:val="00966F49"/>
    <w:rsid w:val="00967AA4"/>
    <w:rsid w:val="0097012A"/>
    <w:rsid w:val="00970AFA"/>
    <w:rsid w:val="00971F30"/>
    <w:rsid w:val="0097501B"/>
    <w:rsid w:val="00975505"/>
    <w:rsid w:val="00975613"/>
    <w:rsid w:val="00976FE4"/>
    <w:rsid w:val="0097746F"/>
    <w:rsid w:val="00980C86"/>
    <w:rsid w:val="00980F24"/>
    <w:rsid w:val="00982175"/>
    <w:rsid w:val="00983E00"/>
    <w:rsid w:val="0098437D"/>
    <w:rsid w:val="00985FE6"/>
    <w:rsid w:val="00990A7E"/>
    <w:rsid w:val="00990EC1"/>
    <w:rsid w:val="00992D03"/>
    <w:rsid w:val="009A0951"/>
    <w:rsid w:val="009A1A28"/>
    <w:rsid w:val="009A20A9"/>
    <w:rsid w:val="009A2B8A"/>
    <w:rsid w:val="009A2ED8"/>
    <w:rsid w:val="009A4F04"/>
    <w:rsid w:val="009A5269"/>
    <w:rsid w:val="009A6220"/>
    <w:rsid w:val="009B16D1"/>
    <w:rsid w:val="009B7E98"/>
    <w:rsid w:val="009C0ED1"/>
    <w:rsid w:val="009C15F1"/>
    <w:rsid w:val="009C21EE"/>
    <w:rsid w:val="009C4F73"/>
    <w:rsid w:val="009C505E"/>
    <w:rsid w:val="009C5B17"/>
    <w:rsid w:val="009C6800"/>
    <w:rsid w:val="009C69A7"/>
    <w:rsid w:val="009C720C"/>
    <w:rsid w:val="009D171C"/>
    <w:rsid w:val="009D1833"/>
    <w:rsid w:val="009D2F1D"/>
    <w:rsid w:val="009D3AB3"/>
    <w:rsid w:val="009D433F"/>
    <w:rsid w:val="009E209C"/>
    <w:rsid w:val="009E3F94"/>
    <w:rsid w:val="009E4A78"/>
    <w:rsid w:val="009E5F5A"/>
    <w:rsid w:val="009E730E"/>
    <w:rsid w:val="009F0EBA"/>
    <w:rsid w:val="009F12D9"/>
    <w:rsid w:val="009F2261"/>
    <w:rsid w:val="009F2B3A"/>
    <w:rsid w:val="009F44B7"/>
    <w:rsid w:val="009F56B2"/>
    <w:rsid w:val="00A00A8E"/>
    <w:rsid w:val="00A0440D"/>
    <w:rsid w:val="00A06669"/>
    <w:rsid w:val="00A1000C"/>
    <w:rsid w:val="00A14B34"/>
    <w:rsid w:val="00A150A5"/>
    <w:rsid w:val="00A17620"/>
    <w:rsid w:val="00A23BF1"/>
    <w:rsid w:val="00A25948"/>
    <w:rsid w:val="00A30E6F"/>
    <w:rsid w:val="00A32236"/>
    <w:rsid w:val="00A32375"/>
    <w:rsid w:val="00A338C9"/>
    <w:rsid w:val="00A356C6"/>
    <w:rsid w:val="00A37949"/>
    <w:rsid w:val="00A40D90"/>
    <w:rsid w:val="00A41634"/>
    <w:rsid w:val="00A4225A"/>
    <w:rsid w:val="00A429D3"/>
    <w:rsid w:val="00A42ABC"/>
    <w:rsid w:val="00A45DD1"/>
    <w:rsid w:val="00A47AA1"/>
    <w:rsid w:val="00A50E21"/>
    <w:rsid w:val="00A51195"/>
    <w:rsid w:val="00A53318"/>
    <w:rsid w:val="00A53A07"/>
    <w:rsid w:val="00A542EC"/>
    <w:rsid w:val="00A54512"/>
    <w:rsid w:val="00A56687"/>
    <w:rsid w:val="00A63675"/>
    <w:rsid w:val="00A63EA4"/>
    <w:rsid w:val="00A64C7E"/>
    <w:rsid w:val="00A656AA"/>
    <w:rsid w:val="00A67C6F"/>
    <w:rsid w:val="00A74BA3"/>
    <w:rsid w:val="00A75471"/>
    <w:rsid w:val="00A76367"/>
    <w:rsid w:val="00A76764"/>
    <w:rsid w:val="00A8130F"/>
    <w:rsid w:val="00A829A3"/>
    <w:rsid w:val="00A90812"/>
    <w:rsid w:val="00A932C5"/>
    <w:rsid w:val="00AA076D"/>
    <w:rsid w:val="00AA1401"/>
    <w:rsid w:val="00AA43B5"/>
    <w:rsid w:val="00AB0534"/>
    <w:rsid w:val="00AB0BFC"/>
    <w:rsid w:val="00AB20ED"/>
    <w:rsid w:val="00AB3113"/>
    <w:rsid w:val="00AB3152"/>
    <w:rsid w:val="00AB33A0"/>
    <w:rsid w:val="00AC16E4"/>
    <w:rsid w:val="00AC7140"/>
    <w:rsid w:val="00AD5FCA"/>
    <w:rsid w:val="00AD6081"/>
    <w:rsid w:val="00AE78D3"/>
    <w:rsid w:val="00AF0329"/>
    <w:rsid w:val="00AF088F"/>
    <w:rsid w:val="00AF1D02"/>
    <w:rsid w:val="00AF2059"/>
    <w:rsid w:val="00AF68FD"/>
    <w:rsid w:val="00B02952"/>
    <w:rsid w:val="00B04B97"/>
    <w:rsid w:val="00B04F52"/>
    <w:rsid w:val="00B05351"/>
    <w:rsid w:val="00B14F4D"/>
    <w:rsid w:val="00B1607D"/>
    <w:rsid w:val="00B177F7"/>
    <w:rsid w:val="00B22EE3"/>
    <w:rsid w:val="00B23040"/>
    <w:rsid w:val="00B246C9"/>
    <w:rsid w:val="00B27F19"/>
    <w:rsid w:val="00B306A2"/>
    <w:rsid w:val="00B31B40"/>
    <w:rsid w:val="00B400E9"/>
    <w:rsid w:val="00B4133A"/>
    <w:rsid w:val="00B41E9C"/>
    <w:rsid w:val="00B43DF0"/>
    <w:rsid w:val="00B45B29"/>
    <w:rsid w:val="00B467FC"/>
    <w:rsid w:val="00B535FB"/>
    <w:rsid w:val="00B54B7A"/>
    <w:rsid w:val="00B55B3B"/>
    <w:rsid w:val="00B600A1"/>
    <w:rsid w:val="00B60693"/>
    <w:rsid w:val="00B610D4"/>
    <w:rsid w:val="00B61D54"/>
    <w:rsid w:val="00B631FE"/>
    <w:rsid w:val="00B663D5"/>
    <w:rsid w:val="00B6698D"/>
    <w:rsid w:val="00B71D98"/>
    <w:rsid w:val="00B73493"/>
    <w:rsid w:val="00B736B9"/>
    <w:rsid w:val="00B73C50"/>
    <w:rsid w:val="00B77FD0"/>
    <w:rsid w:val="00B81B2A"/>
    <w:rsid w:val="00B83976"/>
    <w:rsid w:val="00B83E29"/>
    <w:rsid w:val="00B84BB8"/>
    <w:rsid w:val="00B851C2"/>
    <w:rsid w:val="00B8550E"/>
    <w:rsid w:val="00B93CFB"/>
    <w:rsid w:val="00B97C07"/>
    <w:rsid w:val="00BA2583"/>
    <w:rsid w:val="00BA2D32"/>
    <w:rsid w:val="00BA2F98"/>
    <w:rsid w:val="00BA3D5F"/>
    <w:rsid w:val="00BA439B"/>
    <w:rsid w:val="00BA6B1D"/>
    <w:rsid w:val="00BA76AF"/>
    <w:rsid w:val="00BB09F1"/>
    <w:rsid w:val="00BB10F1"/>
    <w:rsid w:val="00BB1C87"/>
    <w:rsid w:val="00BB4B7D"/>
    <w:rsid w:val="00BC11CD"/>
    <w:rsid w:val="00BC32C3"/>
    <w:rsid w:val="00BC38D5"/>
    <w:rsid w:val="00BC3D3E"/>
    <w:rsid w:val="00BC509D"/>
    <w:rsid w:val="00BD0519"/>
    <w:rsid w:val="00BD179D"/>
    <w:rsid w:val="00BD224C"/>
    <w:rsid w:val="00BD2F6A"/>
    <w:rsid w:val="00BD5971"/>
    <w:rsid w:val="00BD5BC0"/>
    <w:rsid w:val="00BD5F41"/>
    <w:rsid w:val="00BD6154"/>
    <w:rsid w:val="00BD6AF5"/>
    <w:rsid w:val="00BE0AC9"/>
    <w:rsid w:val="00BE6B46"/>
    <w:rsid w:val="00BF21B3"/>
    <w:rsid w:val="00BF720C"/>
    <w:rsid w:val="00BF7301"/>
    <w:rsid w:val="00BF77F0"/>
    <w:rsid w:val="00C03F95"/>
    <w:rsid w:val="00C041D0"/>
    <w:rsid w:val="00C102F7"/>
    <w:rsid w:val="00C169C0"/>
    <w:rsid w:val="00C208E7"/>
    <w:rsid w:val="00C20E6C"/>
    <w:rsid w:val="00C2221F"/>
    <w:rsid w:val="00C25A05"/>
    <w:rsid w:val="00C26989"/>
    <w:rsid w:val="00C301C1"/>
    <w:rsid w:val="00C3044F"/>
    <w:rsid w:val="00C315B4"/>
    <w:rsid w:val="00C33570"/>
    <w:rsid w:val="00C352E4"/>
    <w:rsid w:val="00C35BD6"/>
    <w:rsid w:val="00C35D7C"/>
    <w:rsid w:val="00C35F3E"/>
    <w:rsid w:val="00C35F9A"/>
    <w:rsid w:val="00C36DD1"/>
    <w:rsid w:val="00C401C3"/>
    <w:rsid w:val="00C46405"/>
    <w:rsid w:val="00C4691F"/>
    <w:rsid w:val="00C47DD8"/>
    <w:rsid w:val="00C50654"/>
    <w:rsid w:val="00C539C1"/>
    <w:rsid w:val="00C53EF5"/>
    <w:rsid w:val="00C55653"/>
    <w:rsid w:val="00C55BBB"/>
    <w:rsid w:val="00C55D6C"/>
    <w:rsid w:val="00C6069E"/>
    <w:rsid w:val="00C60BF5"/>
    <w:rsid w:val="00C63E44"/>
    <w:rsid w:val="00C71B04"/>
    <w:rsid w:val="00C72941"/>
    <w:rsid w:val="00C72A2F"/>
    <w:rsid w:val="00C73628"/>
    <w:rsid w:val="00C76462"/>
    <w:rsid w:val="00C777AD"/>
    <w:rsid w:val="00C8031C"/>
    <w:rsid w:val="00C80A4E"/>
    <w:rsid w:val="00C82C18"/>
    <w:rsid w:val="00C834E7"/>
    <w:rsid w:val="00C83F47"/>
    <w:rsid w:val="00C90899"/>
    <w:rsid w:val="00C92857"/>
    <w:rsid w:val="00C94571"/>
    <w:rsid w:val="00C956AE"/>
    <w:rsid w:val="00C95E02"/>
    <w:rsid w:val="00CA38BA"/>
    <w:rsid w:val="00CA3C52"/>
    <w:rsid w:val="00CA4A4E"/>
    <w:rsid w:val="00CA673A"/>
    <w:rsid w:val="00CA6E83"/>
    <w:rsid w:val="00CA73F0"/>
    <w:rsid w:val="00CB0106"/>
    <w:rsid w:val="00CB054F"/>
    <w:rsid w:val="00CB1F31"/>
    <w:rsid w:val="00CB1F3D"/>
    <w:rsid w:val="00CB25B8"/>
    <w:rsid w:val="00CB42FC"/>
    <w:rsid w:val="00CB7CBD"/>
    <w:rsid w:val="00CC5F90"/>
    <w:rsid w:val="00CC7158"/>
    <w:rsid w:val="00CD0BEA"/>
    <w:rsid w:val="00CD14AB"/>
    <w:rsid w:val="00CD656B"/>
    <w:rsid w:val="00CD7E66"/>
    <w:rsid w:val="00CE1F1D"/>
    <w:rsid w:val="00CF355E"/>
    <w:rsid w:val="00CF3CBA"/>
    <w:rsid w:val="00CF3F73"/>
    <w:rsid w:val="00CF649B"/>
    <w:rsid w:val="00D01428"/>
    <w:rsid w:val="00D02974"/>
    <w:rsid w:val="00D04908"/>
    <w:rsid w:val="00D11EAC"/>
    <w:rsid w:val="00D1350A"/>
    <w:rsid w:val="00D15852"/>
    <w:rsid w:val="00D1679B"/>
    <w:rsid w:val="00D17E8A"/>
    <w:rsid w:val="00D23622"/>
    <w:rsid w:val="00D250C2"/>
    <w:rsid w:val="00D2547A"/>
    <w:rsid w:val="00D25DD2"/>
    <w:rsid w:val="00D26F13"/>
    <w:rsid w:val="00D3006B"/>
    <w:rsid w:val="00D309CB"/>
    <w:rsid w:val="00D31274"/>
    <w:rsid w:val="00D32034"/>
    <w:rsid w:val="00D44737"/>
    <w:rsid w:val="00D448C5"/>
    <w:rsid w:val="00D449CD"/>
    <w:rsid w:val="00D4570F"/>
    <w:rsid w:val="00D465AA"/>
    <w:rsid w:val="00D46621"/>
    <w:rsid w:val="00D47154"/>
    <w:rsid w:val="00D47BA2"/>
    <w:rsid w:val="00D50205"/>
    <w:rsid w:val="00D50BDF"/>
    <w:rsid w:val="00D51C98"/>
    <w:rsid w:val="00D54E69"/>
    <w:rsid w:val="00D55702"/>
    <w:rsid w:val="00D55F82"/>
    <w:rsid w:val="00D57BC6"/>
    <w:rsid w:val="00D65828"/>
    <w:rsid w:val="00D65E95"/>
    <w:rsid w:val="00D67F13"/>
    <w:rsid w:val="00D702BD"/>
    <w:rsid w:val="00D702F2"/>
    <w:rsid w:val="00D7517F"/>
    <w:rsid w:val="00D76302"/>
    <w:rsid w:val="00D83B79"/>
    <w:rsid w:val="00D844F9"/>
    <w:rsid w:val="00D9182E"/>
    <w:rsid w:val="00D91E06"/>
    <w:rsid w:val="00D93202"/>
    <w:rsid w:val="00D932EE"/>
    <w:rsid w:val="00DA2885"/>
    <w:rsid w:val="00DA3BD4"/>
    <w:rsid w:val="00DA607C"/>
    <w:rsid w:val="00DB2AA0"/>
    <w:rsid w:val="00DB32EE"/>
    <w:rsid w:val="00DB3FA8"/>
    <w:rsid w:val="00DC0BE4"/>
    <w:rsid w:val="00DC0F51"/>
    <w:rsid w:val="00DC1FED"/>
    <w:rsid w:val="00DC2C0E"/>
    <w:rsid w:val="00DC6617"/>
    <w:rsid w:val="00DC693E"/>
    <w:rsid w:val="00DD33B2"/>
    <w:rsid w:val="00DD3B3E"/>
    <w:rsid w:val="00DD5D73"/>
    <w:rsid w:val="00DD6393"/>
    <w:rsid w:val="00DD720D"/>
    <w:rsid w:val="00DE16CB"/>
    <w:rsid w:val="00DE3EB4"/>
    <w:rsid w:val="00DE4DFB"/>
    <w:rsid w:val="00DE6060"/>
    <w:rsid w:val="00DF3D96"/>
    <w:rsid w:val="00DF4078"/>
    <w:rsid w:val="00DF4396"/>
    <w:rsid w:val="00DF4AE3"/>
    <w:rsid w:val="00DF7525"/>
    <w:rsid w:val="00DF7F64"/>
    <w:rsid w:val="00E018CF"/>
    <w:rsid w:val="00E03DE1"/>
    <w:rsid w:val="00E04BDB"/>
    <w:rsid w:val="00E05E0D"/>
    <w:rsid w:val="00E07402"/>
    <w:rsid w:val="00E1456D"/>
    <w:rsid w:val="00E15CF2"/>
    <w:rsid w:val="00E16235"/>
    <w:rsid w:val="00E2020E"/>
    <w:rsid w:val="00E2101D"/>
    <w:rsid w:val="00E24390"/>
    <w:rsid w:val="00E311E3"/>
    <w:rsid w:val="00E313DD"/>
    <w:rsid w:val="00E3183D"/>
    <w:rsid w:val="00E32C05"/>
    <w:rsid w:val="00E37B38"/>
    <w:rsid w:val="00E37D2A"/>
    <w:rsid w:val="00E37D76"/>
    <w:rsid w:val="00E417AB"/>
    <w:rsid w:val="00E423E5"/>
    <w:rsid w:val="00E42A54"/>
    <w:rsid w:val="00E4674D"/>
    <w:rsid w:val="00E4691E"/>
    <w:rsid w:val="00E50275"/>
    <w:rsid w:val="00E525B0"/>
    <w:rsid w:val="00E52EF7"/>
    <w:rsid w:val="00E54BE5"/>
    <w:rsid w:val="00E57111"/>
    <w:rsid w:val="00E571D3"/>
    <w:rsid w:val="00E603ED"/>
    <w:rsid w:val="00E636F0"/>
    <w:rsid w:val="00E65AC9"/>
    <w:rsid w:val="00E662C6"/>
    <w:rsid w:val="00E72E5E"/>
    <w:rsid w:val="00E766D4"/>
    <w:rsid w:val="00E80BB2"/>
    <w:rsid w:val="00E83851"/>
    <w:rsid w:val="00E85AF8"/>
    <w:rsid w:val="00E86AA2"/>
    <w:rsid w:val="00E87170"/>
    <w:rsid w:val="00E871CE"/>
    <w:rsid w:val="00E90205"/>
    <w:rsid w:val="00E9158F"/>
    <w:rsid w:val="00E92D71"/>
    <w:rsid w:val="00EA0FCD"/>
    <w:rsid w:val="00EA1756"/>
    <w:rsid w:val="00EA1E2E"/>
    <w:rsid w:val="00EA2FEF"/>
    <w:rsid w:val="00EA4D94"/>
    <w:rsid w:val="00EB0489"/>
    <w:rsid w:val="00EB1F07"/>
    <w:rsid w:val="00EB5C91"/>
    <w:rsid w:val="00EB7592"/>
    <w:rsid w:val="00EC0F13"/>
    <w:rsid w:val="00EC1661"/>
    <w:rsid w:val="00EC1874"/>
    <w:rsid w:val="00EC1FE1"/>
    <w:rsid w:val="00EC2E8E"/>
    <w:rsid w:val="00EC48ED"/>
    <w:rsid w:val="00EC5970"/>
    <w:rsid w:val="00ED0084"/>
    <w:rsid w:val="00ED10B9"/>
    <w:rsid w:val="00ED216C"/>
    <w:rsid w:val="00ED324A"/>
    <w:rsid w:val="00EE02F1"/>
    <w:rsid w:val="00EE1D4F"/>
    <w:rsid w:val="00EE4C39"/>
    <w:rsid w:val="00EE61B4"/>
    <w:rsid w:val="00EE6B70"/>
    <w:rsid w:val="00EF2B6A"/>
    <w:rsid w:val="00EF39B1"/>
    <w:rsid w:val="00EF4A7A"/>
    <w:rsid w:val="00EF7A64"/>
    <w:rsid w:val="00F040A9"/>
    <w:rsid w:val="00F047CA"/>
    <w:rsid w:val="00F113D4"/>
    <w:rsid w:val="00F1285C"/>
    <w:rsid w:val="00F14484"/>
    <w:rsid w:val="00F14F84"/>
    <w:rsid w:val="00F171FB"/>
    <w:rsid w:val="00F17338"/>
    <w:rsid w:val="00F17695"/>
    <w:rsid w:val="00F17BA3"/>
    <w:rsid w:val="00F22F85"/>
    <w:rsid w:val="00F249A3"/>
    <w:rsid w:val="00F252C8"/>
    <w:rsid w:val="00F25576"/>
    <w:rsid w:val="00F26EA4"/>
    <w:rsid w:val="00F27541"/>
    <w:rsid w:val="00F30DBE"/>
    <w:rsid w:val="00F32408"/>
    <w:rsid w:val="00F3255F"/>
    <w:rsid w:val="00F34A46"/>
    <w:rsid w:val="00F35428"/>
    <w:rsid w:val="00F378F9"/>
    <w:rsid w:val="00F424A0"/>
    <w:rsid w:val="00F449CE"/>
    <w:rsid w:val="00F45FCE"/>
    <w:rsid w:val="00F47FCA"/>
    <w:rsid w:val="00F51FF9"/>
    <w:rsid w:val="00F5219E"/>
    <w:rsid w:val="00F53E7E"/>
    <w:rsid w:val="00F53F86"/>
    <w:rsid w:val="00F614DC"/>
    <w:rsid w:val="00F61A08"/>
    <w:rsid w:val="00F627AD"/>
    <w:rsid w:val="00F628EA"/>
    <w:rsid w:val="00F63945"/>
    <w:rsid w:val="00F643DF"/>
    <w:rsid w:val="00F644E3"/>
    <w:rsid w:val="00F67CDA"/>
    <w:rsid w:val="00F723A2"/>
    <w:rsid w:val="00F7262D"/>
    <w:rsid w:val="00F73A07"/>
    <w:rsid w:val="00F771A2"/>
    <w:rsid w:val="00F778B8"/>
    <w:rsid w:val="00F87C7C"/>
    <w:rsid w:val="00F90A25"/>
    <w:rsid w:val="00F93401"/>
    <w:rsid w:val="00F93C7E"/>
    <w:rsid w:val="00F93ED6"/>
    <w:rsid w:val="00F941CE"/>
    <w:rsid w:val="00FA2A9F"/>
    <w:rsid w:val="00FA4980"/>
    <w:rsid w:val="00FA4C92"/>
    <w:rsid w:val="00FA5737"/>
    <w:rsid w:val="00FB2925"/>
    <w:rsid w:val="00FB49F2"/>
    <w:rsid w:val="00FB59AF"/>
    <w:rsid w:val="00FB5A92"/>
    <w:rsid w:val="00FB6F03"/>
    <w:rsid w:val="00FB7304"/>
    <w:rsid w:val="00FC0545"/>
    <w:rsid w:val="00FC196F"/>
    <w:rsid w:val="00FC1A14"/>
    <w:rsid w:val="00FC4361"/>
    <w:rsid w:val="00FC5778"/>
    <w:rsid w:val="00FC624D"/>
    <w:rsid w:val="00FD05C4"/>
    <w:rsid w:val="00FD19BA"/>
    <w:rsid w:val="00FD2B77"/>
    <w:rsid w:val="00FD51FF"/>
    <w:rsid w:val="00FD5B12"/>
    <w:rsid w:val="00FD6FA8"/>
    <w:rsid w:val="00FE0325"/>
    <w:rsid w:val="00FE29BA"/>
    <w:rsid w:val="00FE3534"/>
    <w:rsid w:val="00FE4863"/>
    <w:rsid w:val="00FE48FC"/>
    <w:rsid w:val="00FE5EDD"/>
    <w:rsid w:val="00FE649E"/>
    <w:rsid w:val="00FE7FBF"/>
    <w:rsid w:val="00FF03ED"/>
    <w:rsid w:val="00FF0A87"/>
    <w:rsid w:val="00FF34AA"/>
    <w:rsid w:val="00FF3EAA"/>
    <w:rsid w:val="00FF4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2B1FFF"/>
  <w15:chartTrackingRefBased/>
  <w15:docId w15:val="{309E2310-07A9-4F8F-AC6F-A416177F2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B5864"/>
    <w:rPr>
      <w:rFonts w:ascii="Times New Roman" w:hAnsi="Times New Roman"/>
      <w:sz w:val="24"/>
    </w:rPr>
  </w:style>
  <w:style w:type="paragraph" w:styleId="Heading1">
    <w:name w:val="heading 1"/>
    <w:basedOn w:val="Normal"/>
    <w:next w:val="Normal"/>
    <w:link w:val="Heading1Char"/>
    <w:uiPriority w:val="9"/>
    <w:qFormat/>
    <w:rsid w:val="00D32034"/>
    <w:pPr>
      <w:keepNext/>
      <w:keepLines/>
      <w:spacing w:before="240" w:after="0"/>
      <w:outlineLvl w:val="0"/>
    </w:pPr>
    <w:rPr>
      <w:rFonts w:eastAsiaTheme="majorEastAsia" w:cstheme="majorBidi"/>
      <w:b/>
      <w:sz w:val="32"/>
      <w:szCs w:val="32"/>
    </w:rPr>
  </w:style>
  <w:style w:type="paragraph" w:styleId="Heading2">
    <w:name w:val="heading 2"/>
    <w:basedOn w:val="Normal"/>
    <w:link w:val="Heading2Char"/>
    <w:uiPriority w:val="9"/>
    <w:qFormat/>
    <w:rsid w:val="002074C0"/>
    <w:pPr>
      <w:spacing w:before="100" w:beforeAutospacing="1" w:after="100" w:afterAutospacing="1" w:line="240" w:lineRule="auto"/>
      <w:outlineLvl w:val="1"/>
    </w:pPr>
    <w:rPr>
      <w:rFonts w:eastAsia="Times New Roman" w:cs="Times New Roman"/>
      <w:bCs/>
      <w:color w:val="4472C4" w:themeColor="accent1"/>
      <w:sz w:val="28"/>
      <w:szCs w:val="36"/>
    </w:rPr>
  </w:style>
  <w:style w:type="paragraph" w:styleId="Heading3">
    <w:name w:val="heading 3"/>
    <w:basedOn w:val="Normal"/>
    <w:link w:val="Heading3Char"/>
    <w:uiPriority w:val="9"/>
    <w:qFormat/>
    <w:rsid w:val="00FF40D5"/>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074C0"/>
    <w:rPr>
      <w:rFonts w:ascii="Times New Roman" w:eastAsia="Times New Roman" w:hAnsi="Times New Roman" w:cs="Times New Roman"/>
      <w:bCs/>
      <w:color w:val="4472C4" w:themeColor="accent1"/>
      <w:sz w:val="28"/>
      <w:szCs w:val="36"/>
    </w:rPr>
  </w:style>
  <w:style w:type="character" w:customStyle="1" w:styleId="Heading3Char">
    <w:name w:val="Heading 3 Char"/>
    <w:basedOn w:val="DefaultParagraphFont"/>
    <w:link w:val="Heading3"/>
    <w:uiPriority w:val="9"/>
    <w:rsid w:val="00FF40D5"/>
    <w:rPr>
      <w:rFonts w:ascii="Times New Roman" w:eastAsia="Times New Roman" w:hAnsi="Times New Roman" w:cs="Times New Roman"/>
      <w:b/>
      <w:bCs/>
      <w:sz w:val="27"/>
      <w:szCs w:val="27"/>
    </w:rPr>
  </w:style>
  <w:style w:type="paragraph" w:customStyle="1" w:styleId="documentpanellastupdated2g5qz">
    <w:name w:val="documentpanel__lastupdated___2g5qz"/>
    <w:basedOn w:val="Normal"/>
    <w:rsid w:val="00FF40D5"/>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FF40D5"/>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FF40D5"/>
    <w:rPr>
      <w:color w:val="0000FF"/>
      <w:u w:val="single"/>
    </w:rPr>
  </w:style>
  <w:style w:type="character" w:styleId="Strong">
    <w:name w:val="Strong"/>
    <w:basedOn w:val="DefaultParagraphFont"/>
    <w:uiPriority w:val="22"/>
    <w:qFormat/>
    <w:rsid w:val="00FF40D5"/>
    <w:rPr>
      <w:b/>
      <w:bCs/>
    </w:rPr>
  </w:style>
  <w:style w:type="character" w:styleId="HTMLCode">
    <w:name w:val="HTML Code"/>
    <w:basedOn w:val="DefaultParagraphFont"/>
    <w:uiPriority w:val="99"/>
    <w:semiHidden/>
    <w:unhideWhenUsed/>
    <w:rsid w:val="00FF40D5"/>
    <w:rPr>
      <w:rFonts w:ascii="Courier New" w:eastAsia="Times New Roman" w:hAnsi="Courier New" w:cs="Courier New"/>
      <w:sz w:val="20"/>
      <w:szCs w:val="20"/>
    </w:rPr>
  </w:style>
  <w:style w:type="character" w:styleId="Mention">
    <w:name w:val="Mention"/>
    <w:basedOn w:val="DefaultParagraphFont"/>
    <w:uiPriority w:val="99"/>
    <w:semiHidden/>
    <w:unhideWhenUsed/>
    <w:rsid w:val="002C794E"/>
    <w:rPr>
      <w:color w:val="2B579A"/>
      <w:shd w:val="clear" w:color="auto" w:fill="E6E6E6"/>
    </w:rPr>
  </w:style>
  <w:style w:type="character" w:customStyle="1" w:styleId="Heading1Char">
    <w:name w:val="Heading 1 Char"/>
    <w:basedOn w:val="DefaultParagraphFont"/>
    <w:link w:val="Heading1"/>
    <w:uiPriority w:val="9"/>
    <w:rsid w:val="00D32034"/>
    <w:rPr>
      <w:rFonts w:ascii="Times New Roman" w:eastAsiaTheme="majorEastAsia" w:hAnsi="Times New Roman" w:cstheme="majorBidi"/>
      <w:b/>
      <w:sz w:val="32"/>
      <w:szCs w:val="32"/>
    </w:rPr>
  </w:style>
  <w:style w:type="paragraph" w:styleId="ListParagraph">
    <w:name w:val="List Paragraph"/>
    <w:basedOn w:val="Normal"/>
    <w:uiPriority w:val="34"/>
    <w:qFormat/>
    <w:rsid w:val="0027098D"/>
    <w:pPr>
      <w:ind w:left="720"/>
      <w:contextualSpacing/>
    </w:pPr>
  </w:style>
  <w:style w:type="character" w:styleId="FollowedHyperlink">
    <w:name w:val="FollowedHyperlink"/>
    <w:basedOn w:val="DefaultParagraphFont"/>
    <w:uiPriority w:val="99"/>
    <w:semiHidden/>
    <w:unhideWhenUsed/>
    <w:rsid w:val="006A3DE6"/>
    <w:rPr>
      <w:color w:val="954F72" w:themeColor="followedHyperlink"/>
      <w:u w:val="single"/>
    </w:rPr>
  </w:style>
  <w:style w:type="character" w:styleId="CommentReference">
    <w:name w:val="annotation reference"/>
    <w:basedOn w:val="DefaultParagraphFont"/>
    <w:uiPriority w:val="99"/>
    <w:semiHidden/>
    <w:unhideWhenUsed/>
    <w:rsid w:val="00507DEF"/>
    <w:rPr>
      <w:sz w:val="16"/>
      <w:szCs w:val="16"/>
    </w:rPr>
  </w:style>
  <w:style w:type="paragraph" w:styleId="CommentText">
    <w:name w:val="annotation text"/>
    <w:basedOn w:val="Normal"/>
    <w:link w:val="CommentTextChar"/>
    <w:uiPriority w:val="99"/>
    <w:semiHidden/>
    <w:unhideWhenUsed/>
    <w:rsid w:val="00507DEF"/>
    <w:pPr>
      <w:spacing w:line="240" w:lineRule="auto"/>
    </w:pPr>
    <w:rPr>
      <w:sz w:val="20"/>
      <w:szCs w:val="20"/>
    </w:rPr>
  </w:style>
  <w:style w:type="character" w:customStyle="1" w:styleId="CommentTextChar">
    <w:name w:val="Comment Text Char"/>
    <w:basedOn w:val="DefaultParagraphFont"/>
    <w:link w:val="CommentText"/>
    <w:uiPriority w:val="99"/>
    <w:semiHidden/>
    <w:rsid w:val="00507DEF"/>
    <w:rPr>
      <w:sz w:val="20"/>
      <w:szCs w:val="20"/>
    </w:rPr>
  </w:style>
  <w:style w:type="paragraph" w:styleId="CommentSubject">
    <w:name w:val="annotation subject"/>
    <w:basedOn w:val="CommentText"/>
    <w:next w:val="CommentText"/>
    <w:link w:val="CommentSubjectChar"/>
    <w:uiPriority w:val="99"/>
    <w:semiHidden/>
    <w:unhideWhenUsed/>
    <w:rsid w:val="00507DEF"/>
    <w:rPr>
      <w:b/>
      <w:bCs/>
    </w:rPr>
  </w:style>
  <w:style w:type="character" w:customStyle="1" w:styleId="CommentSubjectChar">
    <w:name w:val="Comment Subject Char"/>
    <w:basedOn w:val="CommentTextChar"/>
    <w:link w:val="CommentSubject"/>
    <w:uiPriority w:val="99"/>
    <w:semiHidden/>
    <w:rsid w:val="00507DEF"/>
    <w:rPr>
      <w:b/>
      <w:bCs/>
      <w:sz w:val="20"/>
      <w:szCs w:val="20"/>
    </w:rPr>
  </w:style>
  <w:style w:type="paragraph" w:styleId="BalloonText">
    <w:name w:val="Balloon Text"/>
    <w:basedOn w:val="Normal"/>
    <w:link w:val="BalloonTextChar"/>
    <w:uiPriority w:val="99"/>
    <w:semiHidden/>
    <w:unhideWhenUsed/>
    <w:rsid w:val="00507D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DEF"/>
    <w:rPr>
      <w:rFonts w:ascii="Segoe UI" w:hAnsi="Segoe UI" w:cs="Segoe UI"/>
      <w:sz w:val="18"/>
      <w:szCs w:val="18"/>
    </w:rPr>
  </w:style>
  <w:style w:type="character" w:customStyle="1" w:styleId="UnresolvedMention1">
    <w:name w:val="Unresolved Mention1"/>
    <w:basedOn w:val="DefaultParagraphFont"/>
    <w:uiPriority w:val="99"/>
    <w:semiHidden/>
    <w:unhideWhenUsed/>
    <w:rsid w:val="00DC693E"/>
    <w:rPr>
      <w:color w:val="808080"/>
      <w:shd w:val="clear" w:color="auto" w:fill="E6E6E6"/>
    </w:rPr>
  </w:style>
  <w:style w:type="paragraph" w:styleId="Revision">
    <w:name w:val="Revision"/>
    <w:hidden/>
    <w:uiPriority w:val="99"/>
    <w:semiHidden/>
    <w:rsid w:val="00965DB4"/>
    <w:pPr>
      <w:spacing w:after="0" w:line="240" w:lineRule="auto"/>
    </w:pPr>
  </w:style>
  <w:style w:type="paragraph" w:styleId="Header">
    <w:name w:val="header"/>
    <w:basedOn w:val="Normal"/>
    <w:link w:val="HeaderChar"/>
    <w:uiPriority w:val="99"/>
    <w:unhideWhenUsed/>
    <w:rsid w:val="00497E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7E6D"/>
  </w:style>
  <w:style w:type="paragraph" w:styleId="Footer">
    <w:name w:val="footer"/>
    <w:basedOn w:val="Normal"/>
    <w:link w:val="FooterChar"/>
    <w:uiPriority w:val="99"/>
    <w:unhideWhenUsed/>
    <w:rsid w:val="00497E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7E6D"/>
  </w:style>
  <w:style w:type="paragraph" w:customStyle="1" w:styleId="Abstracttext">
    <w:name w:val="Abstract text"/>
    <w:basedOn w:val="Normal"/>
    <w:rsid w:val="006B5566"/>
    <w:pPr>
      <w:overflowPunct w:val="0"/>
      <w:autoSpaceDE w:val="0"/>
      <w:autoSpaceDN w:val="0"/>
      <w:adjustRightInd w:val="0"/>
      <w:spacing w:before="120" w:after="120" w:line="240" w:lineRule="auto"/>
      <w:ind w:left="432" w:right="432" w:hanging="360"/>
    </w:pPr>
    <w:rPr>
      <w:rFonts w:ascii="Arial" w:eastAsia="Times New Roman" w:hAnsi="Arial" w:cs="Arial"/>
      <w:i/>
      <w:color w:val="000000"/>
      <w:sz w:val="20"/>
      <w:lang w:eastAsia="zh-CN"/>
    </w:rPr>
  </w:style>
  <w:style w:type="table" w:styleId="TableGrid">
    <w:name w:val="Table Grid"/>
    <w:basedOn w:val="TableNormal"/>
    <w:uiPriority w:val="39"/>
    <w:rsid w:val="006B5566"/>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4E54CF"/>
    <w:rPr>
      <w:color w:val="605E5C"/>
      <w:shd w:val="clear" w:color="auto" w:fill="E1DFDD"/>
    </w:rPr>
  </w:style>
  <w:style w:type="paragraph" w:styleId="Caption">
    <w:name w:val="caption"/>
    <w:basedOn w:val="Normal"/>
    <w:next w:val="Normal"/>
    <w:uiPriority w:val="35"/>
    <w:unhideWhenUsed/>
    <w:qFormat/>
    <w:rsid w:val="00BF77F0"/>
    <w:pPr>
      <w:spacing w:after="200" w:line="240" w:lineRule="auto"/>
    </w:pPr>
    <w:rPr>
      <w:i/>
      <w:iCs/>
      <w:color w:val="44546A" w:themeColor="text2"/>
      <w:sz w:val="18"/>
      <w:szCs w:val="18"/>
    </w:rPr>
  </w:style>
  <w:style w:type="character" w:customStyle="1" w:styleId="keyword">
    <w:name w:val="keyword"/>
    <w:basedOn w:val="DefaultParagraphFont"/>
    <w:rsid w:val="00786A67"/>
  </w:style>
  <w:style w:type="character" w:styleId="Emphasis">
    <w:name w:val="Emphasis"/>
    <w:basedOn w:val="DefaultParagraphFont"/>
    <w:uiPriority w:val="20"/>
    <w:qFormat/>
    <w:rsid w:val="007719CD"/>
    <w:rPr>
      <w:i/>
      <w:iCs/>
    </w:rPr>
  </w:style>
  <w:style w:type="paragraph" w:styleId="BodyText">
    <w:name w:val="Body Text"/>
    <w:basedOn w:val="Normal"/>
    <w:link w:val="BodyTextChar"/>
    <w:uiPriority w:val="1"/>
    <w:qFormat/>
    <w:rsid w:val="00A75471"/>
    <w:pPr>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A75471"/>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0F4E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F4EB0"/>
    <w:rPr>
      <w:rFonts w:ascii="Times New Roman" w:hAnsi="Times New Roman"/>
      <w:sz w:val="20"/>
      <w:szCs w:val="20"/>
    </w:rPr>
  </w:style>
  <w:style w:type="character" w:styleId="FootnoteReference">
    <w:name w:val="footnote reference"/>
    <w:basedOn w:val="DefaultParagraphFont"/>
    <w:uiPriority w:val="99"/>
    <w:semiHidden/>
    <w:unhideWhenUsed/>
    <w:rsid w:val="000F4EB0"/>
    <w:rPr>
      <w:vertAlign w:val="superscript"/>
    </w:rPr>
  </w:style>
  <w:style w:type="paragraph" w:styleId="TOCHeading">
    <w:name w:val="TOC Heading"/>
    <w:basedOn w:val="Heading1"/>
    <w:next w:val="Normal"/>
    <w:uiPriority w:val="39"/>
    <w:unhideWhenUsed/>
    <w:qFormat/>
    <w:rsid w:val="00410E36"/>
    <w:pPr>
      <w:spacing w:before="480" w:line="276" w:lineRule="auto"/>
      <w:outlineLvl w:val="9"/>
    </w:pPr>
    <w:rPr>
      <w:rFonts w:asciiTheme="majorHAnsi" w:hAnsiTheme="majorHAnsi"/>
      <w:bCs/>
      <w:color w:val="2F5496" w:themeColor="accent1" w:themeShade="BF"/>
      <w:sz w:val="28"/>
      <w:szCs w:val="28"/>
    </w:rPr>
  </w:style>
  <w:style w:type="paragraph" w:styleId="TOC1">
    <w:name w:val="toc 1"/>
    <w:basedOn w:val="Normal"/>
    <w:next w:val="Normal"/>
    <w:autoRedefine/>
    <w:uiPriority w:val="39"/>
    <w:unhideWhenUsed/>
    <w:rsid w:val="00410E36"/>
    <w:pPr>
      <w:spacing w:before="120" w:after="0"/>
    </w:pPr>
    <w:rPr>
      <w:rFonts w:asciiTheme="minorHAnsi" w:hAnsiTheme="minorHAnsi" w:cstheme="minorHAnsi"/>
      <w:b/>
      <w:bCs/>
      <w:i/>
      <w:iCs/>
      <w:szCs w:val="24"/>
    </w:rPr>
  </w:style>
  <w:style w:type="paragraph" w:styleId="TOC2">
    <w:name w:val="toc 2"/>
    <w:basedOn w:val="Normal"/>
    <w:next w:val="Normal"/>
    <w:autoRedefine/>
    <w:uiPriority w:val="39"/>
    <w:semiHidden/>
    <w:unhideWhenUsed/>
    <w:rsid w:val="00410E36"/>
    <w:pPr>
      <w:spacing w:before="120" w:after="0"/>
      <w:ind w:left="240"/>
    </w:pPr>
    <w:rPr>
      <w:rFonts w:asciiTheme="minorHAnsi" w:hAnsiTheme="minorHAnsi" w:cstheme="minorHAnsi"/>
      <w:b/>
      <w:bCs/>
      <w:sz w:val="22"/>
    </w:rPr>
  </w:style>
  <w:style w:type="paragraph" w:styleId="TOC3">
    <w:name w:val="toc 3"/>
    <w:basedOn w:val="Normal"/>
    <w:next w:val="Normal"/>
    <w:autoRedefine/>
    <w:uiPriority w:val="39"/>
    <w:semiHidden/>
    <w:unhideWhenUsed/>
    <w:rsid w:val="00410E36"/>
    <w:pPr>
      <w:spacing w:after="0"/>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410E36"/>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10E36"/>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10E36"/>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10E36"/>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10E36"/>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10E36"/>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2803732">
      <w:bodyDiv w:val="1"/>
      <w:marLeft w:val="0"/>
      <w:marRight w:val="0"/>
      <w:marTop w:val="0"/>
      <w:marBottom w:val="0"/>
      <w:divBdr>
        <w:top w:val="none" w:sz="0" w:space="0" w:color="auto"/>
        <w:left w:val="none" w:sz="0" w:space="0" w:color="auto"/>
        <w:bottom w:val="none" w:sz="0" w:space="0" w:color="auto"/>
        <w:right w:val="none" w:sz="0" w:space="0" w:color="auto"/>
      </w:divBdr>
    </w:div>
    <w:div w:id="458304557">
      <w:bodyDiv w:val="1"/>
      <w:marLeft w:val="0"/>
      <w:marRight w:val="0"/>
      <w:marTop w:val="0"/>
      <w:marBottom w:val="0"/>
      <w:divBdr>
        <w:top w:val="none" w:sz="0" w:space="0" w:color="auto"/>
        <w:left w:val="none" w:sz="0" w:space="0" w:color="auto"/>
        <w:bottom w:val="none" w:sz="0" w:space="0" w:color="auto"/>
        <w:right w:val="none" w:sz="0" w:space="0" w:color="auto"/>
      </w:divBdr>
    </w:div>
    <w:div w:id="563030110">
      <w:bodyDiv w:val="1"/>
      <w:marLeft w:val="0"/>
      <w:marRight w:val="0"/>
      <w:marTop w:val="0"/>
      <w:marBottom w:val="0"/>
      <w:divBdr>
        <w:top w:val="none" w:sz="0" w:space="0" w:color="auto"/>
        <w:left w:val="none" w:sz="0" w:space="0" w:color="auto"/>
        <w:bottom w:val="none" w:sz="0" w:space="0" w:color="auto"/>
        <w:right w:val="none" w:sz="0" w:space="0" w:color="auto"/>
      </w:divBdr>
    </w:div>
    <w:div w:id="897788862">
      <w:bodyDiv w:val="1"/>
      <w:marLeft w:val="0"/>
      <w:marRight w:val="0"/>
      <w:marTop w:val="0"/>
      <w:marBottom w:val="0"/>
      <w:divBdr>
        <w:top w:val="none" w:sz="0" w:space="0" w:color="auto"/>
        <w:left w:val="none" w:sz="0" w:space="0" w:color="auto"/>
        <w:bottom w:val="none" w:sz="0" w:space="0" w:color="auto"/>
        <w:right w:val="none" w:sz="0" w:space="0" w:color="auto"/>
      </w:divBdr>
      <w:divsChild>
        <w:div w:id="1092050945">
          <w:marLeft w:val="0"/>
          <w:marRight w:val="0"/>
          <w:marTop w:val="0"/>
          <w:marBottom w:val="0"/>
          <w:divBdr>
            <w:top w:val="none" w:sz="0" w:space="0" w:color="auto"/>
            <w:left w:val="none" w:sz="0" w:space="0" w:color="auto"/>
            <w:bottom w:val="none" w:sz="0" w:space="0" w:color="auto"/>
            <w:right w:val="none" w:sz="0" w:space="0" w:color="auto"/>
          </w:divBdr>
          <w:divsChild>
            <w:div w:id="11757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69387">
      <w:bodyDiv w:val="1"/>
      <w:marLeft w:val="0"/>
      <w:marRight w:val="0"/>
      <w:marTop w:val="0"/>
      <w:marBottom w:val="0"/>
      <w:divBdr>
        <w:top w:val="none" w:sz="0" w:space="0" w:color="auto"/>
        <w:left w:val="none" w:sz="0" w:space="0" w:color="auto"/>
        <w:bottom w:val="none" w:sz="0" w:space="0" w:color="auto"/>
        <w:right w:val="none" w:sz="0" w:space="0" w:color="auto"/>
      </w:divBdr>
    </w:div>
    <w:div w:id="1136605310">
      <w:bodyDiv w:val="1"/>
      <w:marLeft w:val="0"/>
      <w:marRight w:val="0"/>
      <w:marTop w:val="0"/>
      <w:marBottom w:val="0"/>
      <w:divBdr>
        <w:top w:val="none" w:sz="0" w:space="0" w:color="auto"/>
        <w:left w:val="none" w:sz="0" w:space="0" w:color="auto"/>
        <w:bottom w:val="none" w:sz="0" w:space="0" w:color="auto"/>
        <w:right w:val="none" w:sz="0" w:space="0" w:color="auto"/>
      </w:divBdr>
    </w:div>
    <w:div w:id="1295720710">
      <w:bodyDiv w:val="1"/>
      <w:marLeft w:val="0"/>
      <w:marRight w:val="0"/>
      <w:marTop w:val="0"/>
      <w:marBottom w:val="0"/>
      <w:divBdr>
        <w:top w:val="none" w:sz="0" w:space="0" w:color="auto"/>
        <w:left w:val="none" w:sz="0" w:space="0" w:color="auto"/>
        <w:bottom w:val="none" w:sz="0" w:space="0" w:color="auto"/>
        <w:right w:val="none" w:sz="0" w:space="0" w:color="auto"/>
      </w:divBdr>
    </w:div>
    <w:div w:id="1296834640">
      <w:bodyDiv w:val="1"/>
      <w:marLeft w:val="0"/>
      <w:marRight w:val="0"/>
      <w:marTop w:val="0"/>
      <w:marBottom w:val="0"/>
      <w:divBdr>
        <w:top w:val="none" w:sz="0" w:space="0" w:color="auto"/>
        <w:left w:val="none" w:sz="0" w:space="0" w:color="auto"/>
        <w:bottom w:val="none" w:sz="0" w:space="0" w:color="auto"/>
        <w:right w:val="none" w:sz="0" w:space="0" w:color="auto"/>
      </w:divBdr>
      <w:divsChild>
        <w:div w:id="919560385">
          <w:marLeft w:val="0"/>
          <w:marRight w:val="0"/>
          <w:marTop w:val="0"/>
          <w:marBottom w:val="0"/>
          <w:divBdr>
            <w:top w:val="none" w:sz="0" w:space="0" w:color="auto"/>
            <w:left w:val="none" w:sz="0" w:space="0" w:color="auto"/>
            <w:bottom w:val="none" w:sz="0" w:space="0" w:color="auto"/>
            <w:right w:val="none" w:sz="0" w:space="0" w:color="auto"/>
          </w:divBdr>
          <w:divsChild>
            <w:div w:id="1714769033">
              <w:marLeft w:val="0"/>
              <w:marRight w:val="0"/>
              <w:marTop w:val="0"/>
              <w:marBottom w:val="0"/>
              <w:divBdr>
                <w:top w:val="none" w:sz="0" w:space="0" w:color="auto"/>
                <w:left w:val="none" w:sz="0" w:space="0" w:color="auto"/>
                <w:bottom w:val="none" w:sz="0" w:space="0" w:color="auto"/>
                <w:right w:val="none" w:sz="0" w:space="0" w:color="auto"/>
              </w:divBdr>
              <w:divsChild>
                <w:div w:id="7635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71541">
          <w:marLeft w:val="0"/>
          <w:marRight w:val="0"/>
          <w:marTop w:val="0"/>
          <w:marBottom w:val="0"/>
          <w:divBdr>
            <w:top w:val="none" w:sz="0" w:space="0" w:color="auto"/>
            <w:left w:val="none" w:sz="0" w:space="0" w:color="auto"/>
            <w:bottom w:val="none" w:sz="0" w:space="0" w:color="auto"/>
            <w:right w:val="none" w:sz="0" w:space="0" w:color="auto"/>
          </w:divBdr>
          <w:divsChild>
            <w:div w:id="1067537840">
              <w:marLeft w:val="0"/>
              <w:marRight w:val="0"/>
              <w:marTop w:val="0"/>
              <w:marBottom w:val="0"/>
              <w:divBdr>
                <w:top w:val="none" w:sz="0" w:space="0" w:color="auto"/>
                <w:left w:val="none" w:sz="0" w:space="0" w:color="auto"/>
                <w:bottom w:val="none" w:sz="0" w:space="0" w:color="auto"/>
                <w:right w:val="none" w:sz="0" w:space="0" w:color="auto"/>
              </w:divBdr>
              <w:divsChild>
                <w:div w:id="37972364">
                  <w:marLeft w:val="0"/>
                  <w:marRight w:val="0"/>
                  <w:marTop w:val="0"/>
                  <w:marBottom w:val="0"/>
                  <w:divBdr>
                    <w:top w:val="none" w:sz="0" w:space="0" w:color="auto"/>
                    <w:left w:val="none" w:sz="0" w:space="0" w:color="auto"/>
                    <w:bottom w:val="none" w:sz="0" w:space="0" w:color="auto"/>
                    <w:right w:val="none" w:sz="0" w:space="0" w:color="auto"/>
                  </w:divBdr>
                  <w:divsChild>
                    <w:div w:id="1910846571">
                      <w:marLeft w:val="0"/>
                      <w:marRight w:val="0"/>
                      <w:marTop w:val="0"/>
                      <w:marBottom w:val="0"/>
                      <w:divBdr>
                        <w:top w:val="none" w:sz="0" w:space="0" w:color="auto"/>
                        <w:left w:val="none" w:sz="0" w:space="0" w:color="auto"/>
                        <w:bottom w:val="none" w:sz="0" w:space="0" w:color="auto"/>
                        <w:right w:val="none" w:sz="0" w:space="0" w:color="auto"/>
                      </w:divBdr>
                      <w:divsChild>
                        <w:div w:id="1521696091">
                          <w:marLeft w:val="0"/>
                          <w:marRight w:val="0"/>
                          <w:marTop w:val="0"/>
                          <w:marBottom w:val="0"/>
                          <w:divBdr>
                            <w:top w:val="none" w:sz="0" w:space="0" w:color="auto"/>
                            <w:left w:val="none" w:sz="0" w:space="0" w:color="auto"/>
                            <w:bottom w:val="none" w:sz="0" w:space="0" w:color="auto"/>
                            <w:right w:val="none" w:sz="0" w:space="0" w:color="auto"/>
                          </w:divBdr>
                          <w:divsChild>
                            <w:div w:id="16182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503951">
      <w:bodyDiv w:val="1"/>
      <w:marLeft w:val="0"/>
      <w:marRight w:val="0"/>
      <w:marTop w:val="0"/>
      <w:marBottom w:val="0"/>
      <w:divBdr>
        <w:top w:val="none" w:sz="0" w:space="0" w:color="auto"/>
        <w:left w:val="none" w:sz="0" w:space="0" w:color="auto"/>
        <w:bottom w:val="none" w:sz="0" w:space="0" w:color="auto"/>
        <w:right w:val="none" w:sz="0" w:space="0" w:color="auto"/>
      </w:divBdr>
    </w:div>
    <w:div w:id="1536582633">
      <w:bodyDiv w:val="1"/>
      <w:marLeft w:val="0"/>
      <w:marRight w:val="0"/>
      <w:marTop w:val="0"/>
      <w:marBottom w:val="0"/>
      <w:divBdr>
        <w:top w:val="none" w:sz="0" w:space="0" w:color="auto"/>
        <w:left w:val="none" w:sz="0" w:space="0" w:color="auto"/>
        <w:bottom w:val="none" w:sz="0" w:space="0" w:color="auto"/>
        <w:right w:val="none" w:sz="0" w:space="0" w:color="auto"/>
      </w:divBdr>
    </w:div>
    <w:div w:id="1672247077">
      <w:bodyDiv w:val="1"/>
      <w:marLeft w:val="0"/>
      <w:marRight w:val="0"/>
      <w:marTop w:val="0"/>
      <w:marBottom w:val="0"/>
      <w:divBdr>
        <w:top w:val="none" w:sz="0" w:space="0" w:color="auto"/>
        <w:left w:val="none" w:sz="0" w:space="0" w:color="auto"/>
        <w:bottom w:val="none" w:sz="0" w:space="0" w:color="auto"/>
        <w:right w:val="none" w:sz="0" w:space="0" w:color="auto"/>
      </w:divBdr>
    </w:div>
    <w:div w:id="1820267652">
      <w:bodyDiv w:val="1"/>
      <w:marLeft w:val="0"/>
      <w:marRight w:val="0"/>
      <w:marTop w:val="0"/>
      <w:marBottom w:val="0"/>
      <w:divBdr>
        <w:top w:val="none" w:sz="0" w:space="0" w:color="auto"/>
        <w:left w:val="none" w:sz="0" w:space="0" w:color="auto"/>
        <w:bottom w:val="none" w:sz="0" w:space="0" w:color="auto"/>
        <w:right w:val="none" w:sz="0" w:space="0" w:color="auto"/>
      </w:divBdr>
      <w:divsChild>
        <w:div w:id="1825588888">
          <w:marLeft w:val="0"/>
          <w:marRight w:val="0"/>
          <w:marTop w:val="0"/>
          <w:marBottom w:val="0"/>
          <w:divBdr>
            <w:top w:val="none" w:sz="0" w:space="0" w:color="auto"/>
            <w:left w:val="none" w:sz="0" w:space="0" w:color="auto"/>
            <w:bottom w:val="none" w:sz="0" w:space="0" w:color="auto"/>
            <w:right w:val="none" w:sz="0" w:space="0" w:color="auto"/>
          </w:divBdr>
          <w:divsChild>
            <w:div w:id="1292592648">
              <w:marLeft w:val="0"/>
              <w:marRight w:val="0"/>
              <w:marTop w:val="0"/>
              <w:marBottom w:val="0"/>
              <w:divBdr>
                <w:top w:val="none" w:sz="0" w:space="0" w:color="auto"/>
                <w:left w:val="none" w:sz="0" w:space="0" w:color="auto"/>
                <w:bottom w:val="none" w:sz="0" w:space="0" w:color="auto"/>
                <w:right w:val="none" w:sz="0" w:space="0" w:color="auto"/>
              </w:divBdr>
              <w:divsChild>
                <w:div w:id="15788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24033">
      <w:bodyDiv w:val="1"/>
      <w:marLeft w:val="0"/>
      <w:marRight w:val="0"/>
      <w:marTop w:val="0"/>
      <w:marBottom w:val="0"/>
      <w:divBdr>
        <w:top w:val="none" w:sz="0" w:space="0" w:color="auto"/>
        <w:left w:val="none" w:sz="0" w:space="0" w:color="auto"/>
        <w:bottom w:val="none" w:sz="0" w:space="0" w:color="auto"/>
        <w:right w:val="none" w:sz="0" w:space="0" w:color="auto"/>
      </w:divBdr>
    </w:div>
    <w:div w:id="1903254621">
      <w:bodyDiv w:val="1"/>
      <w:marLeft w:val="0"/>
      <w:marRight w:val="0"/>
      <w:marTop w:val="0"/>
      <w:marBottom w:val="0"/>
      <w:divBdr>
        <w:top w:val="none" w:sz="0" w:space="0" w:color="auto"/>
        <w:left w:val="none" w:sz="0" w:space="0" w:color="auto"/>
        <w:bottom w:val="none" w:sz="0" w:space="0" w:color="auto"/>
        <w:right w:val="none" w:sz="0" w:space="0" w:color="auto"/>
      </w:divBdr>
      <w:divsChild>
        <w:div w:id="1627587650">
          <w:marLeft w:val="0"/>
          <w:marRight w:val="0"/>
          <w:marTop w:val="0"/>
          <w:marBottom w:val="0"/>
          <w:divBdr>
            <w:top w:val="none" w:sz="0" w:space="0" w:color="auto"/>
            <w:left w:val="none" w:sz="0" w:space="0" w:color="auto"/>
            <w:bottom w:val="none" w:sz="0" w:space="0" w:color="auto"/>
            <w:right w:val="none" w:sz="0" w:space="0" w:color="auto"/>
          </w:divBdr>
        </w:div>
      </w:divsChild>
    </w:div>
    <w:div w:id="1920284399">
      <w:bodyDiv w:val="1"/>
      <w:marLeft w:val="0"/>
      <w:marRight w:val="0"/>
      <w:marTop w:val="0"/>
      <w:marBottom w:val="0"/>
      <w:divBdr>
        <w:top w:val="none" w:sz="0" w:space="0" w:color="auto"/>
        <w:left w:val="none" w:sz="0" w:space="0" w:color="auto"/>
        <w:bottom w:val="none" w:sz="0" w:space="0" w:color="auto"/>
        <w:right w:val="none" w:sz="0" w:space="0" w:color="auto"/>
      </w:divBdr>
      <w:divsChild>
        <w:div w:id="815999989">
          <w:marLeft w:val="0"/>
          <w:marRight w:val="0"/>
          <w:marTop w:val="0"/>
          <w:marBottom w:val="0"/>
          <w:divBdr>
            <w:top w:val="none" w:sz="0" w:space="0" w:color="auto"/>
            <w:left w:val="none" w:sz="0" w:space="0" w:color="auto"/>
            <w:bottom w:val="none" w:sz="0" w:space="0" w:color="auto"/>
            <w:right w:val="none" w:sz="0" w:space="0" w:color="auto"/>
          </w:divBdr>
          <w:divsChild>
            <w:div w:id="2045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2">
          <a:schemeClr val="accent4"/>
        </a:lnRef>
        <a:fillRef idx="0">
          <a:schemeClr val="accent4"/>
        </a:fillRef>
        <a:effectRef idx="1">
          <a:schemeClr val="accent4"/>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17CBD4A-4B2F-FA43-9A40-93B0E3D9F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29</Pages>
  <Words>2562</Words>
  <Characters>14610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Bernard Beekman</dc:creator>
  <cp:keywords/>
  <dc:description/>
  <cp:lastModifiedBy>ASAD MAHMOOD</cp:lastModifiedBy>
  <cp:revision>313</cp:revision>
  <cp:lastPrinted>2020-04-25T22:45:00Z</cp:lastPrinted>
  <dcterms:created xsi:type="dcterms:W3CDTF">2020-05-17T17:38:00Z</dcterms:created>
  <dcterms:modified xsi:type="dcterms:W3CDTF">2020-05-19T01:52:00Z</dcterms:modified>
</cp:coreProperties>
</file>